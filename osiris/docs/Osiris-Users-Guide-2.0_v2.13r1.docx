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A77855" w:rsidRDefault="00A77855"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A77855" w:rsidRDefault="00A77855"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500C7B95"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09EDE2F7" w14:textId="77777777" w:rsidR="00EF5DE0" w:rsidRDefault="00EF5DE0" w:rsidP="00C22E13">
      <w:pPr>
        <w:pStyle w:val="ImageCentered"/>
      </w:pPr>
    </w:p>
    <w:p w14:paraId="573B05CA" w14:textId="77777777" w:rsidR="004A7B0B" w:rsidRPr="00C22E13" w:rsidRDefault="004A7B0B" w:rsidP="00C22E13">
      <w:pPr>
        <w:jc w:val="center"/>
        <w:rPr>
          <w:sz w:val="8"/>
          <w:szCs w:val="8"/>
        </w:rPr>
      </w:pPr>
    </w:p>
    <w:p w14:paraId="0E5A0CC6" w14:textId="6F88ACA1"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73487C">
        <w:rPr>
          <w:rFonts w:ascii="Verdana" w:hAnsi="Verdana"/>
          <w:b/>
          <w:color w:val="984806"/>
          <w:sz w:val="28"/>
          <w:szCs w:val="28"/>
        </w:rPr>
        <w:t>13</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614E824D" w:rsidR="004A7B0B" w:rsidRDefault="00C57568" w:rsidP="00C22E13">
      <w:pPr>
        <w:pStyle w:val="PapyrusText"/>
        <w:rPr>
          <w:rFonts w:ascii="Verdana" w:hAnsi="Verdana"/>
        </w:rPr>
      </w:pPr>
      <w:r>
        <w:rPr>
          <w:noProof/>
        </w:rPr>
        <w:drawing>
          <wp:inline distT="0" distB="0" distL="0" distR="0" wp14:anchorId="71614A54" wp14:editId="1BE9B57E">
            <wp:extent cx="386317" cy="533190"/>
            <wp:effectExtent l="0" t="0" r="0" b="635"/>
            <wp:docPr id="33" name="Picture 33" descr="Blue NCB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NCBI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873" cy="560181"/>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5D1F39D2" w14:textId="3B38CD69" w:rsidR="00516B6A" w:rsidRDefault="00C57568" w:rsidP="00C22E13">
      <w:pPr>
        <w:jc w:val="center"/>
        <w:rPr>
          <w:noProof/>
        </w:rPr>
      </w:pPr>
      <w:r>
        <w:rPr>
          <w:noProof/>
        </w:rPr>
        <w:drawing>
          <wp:inline distT="0" distB="0" distL="0" distR="0" wp14:anchorId="0D2D10A3" wp14:editId="14E3E860">
            <wp:extent cx="2169994" cy="420397"/>
            <wp:effectExtent l="0" t="0" r="1905" b="0"/>
            <wp:docPr id="32" name="Picture 32" descr="Blue Tri-agency HHS NIH N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Tri-agency HHS NIH NLM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0017" cy="432025"/>
                    </a:xfrm>
                    <a:prstGeom prst="rect">
                      <a:avLst/>
                    </a:prstGeom>
                    <a:noFill/>
                    <a:ln>
                      <a:noFill/>
                    </a:ln>
                  </pic:spPr>
                </pic:pic>
              </a:graphicData>
            </a:graphic>
          </wp:inline>
        </w:drawing>
      </w: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default" r:id="rId16"/>
          <w:footerReference w:type="default" r:id="rId17"/>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521412166"/>
      <w:bookmarkStart w:id="3" w:name="_Toc32270421"/>
      <w:r w:rsidRPr="00F2683B">
        <w:lastRenderedPageBreak/>
        <w:t>Table of Contents</w:t>
      </w:r>
      <w:bookmarkEnd w:id="0"/>
      <w:bookmarkEnd w:id="1"/>
      <w:bookmarkEnd w:id="2"/>
      <w:bookmarkEnd w:id="3"/>
    </w:p>
    <w:p w14:paraId="0B23D1B2" w14:textId="37D75F8D" w:rsidR="00543654"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32270421" w:history="1">
        <w:r w:rsidR="00543654" w:rsidRPr="009F2D5F">
          <w:rPr>
            <w:rStyle w:val="Hyperlink"/>
          </w:rPr>
          <w:t>Table of Contents</w:t>
        </w:r>
        <w:r w:rsidR="00543654">
          <w:rPr>
            <w:webHidden/>
          </w:rPr>
          <w:tab/>
        </w:r>
        <w:r w:rsidR="00543654">
          <w:rPr>
            <w:webHidden/>
          </w:rPr>
          <w:fldChar w:fldCharType="begin"/>
        </w:r>
        <w:r w:rsidR="00543654">
          <w:rPr>
            <w:webHidden/>
          </w:rPr>
          <w:instrText xml:space="preserve"> PAGEREF _Toc32270421 \h </w:instrText>
        </w:r>
        <w:r w:rsidR="00543654">
          <w:rPr>
            <w:webHidden/>
          </w:rPr>
        </w:r>
        <w:r w:rsidR="00543654">
          <w:rPr>
            <w:webHidden/>
          </w:rPr>
          <w:fldChar w:fldCharType="separate"/>
        </w:r>
        <w:r w:rsidR="00A77855">
          <w:rPr>
            <w:webHidden/>
          </w:rPr>
          <w:t>2</w:t>
        </w:r>
        <w:r w:rsidR="00543654">
          <w:rPr>
            <w:webHidden/>
          </w:rPr>
          <w:fldChar w:fldCharType="end"/>
        </w:r>
      </w:hyperlink>
    </w:p>
    <w:p w14:paraId="78304A24" w14:textId="01124ABA" w:rsidR="00543654" w:rsidRDefault="00543654">
      <w:pPr>
        <w:pStyle w:val="TOC1"/>
        <w:rPr>
          <w:rFonts w:asciiTheme="minorHAnsi" w:eastAsiaTheme="minorEastAsia" w:hAnsiTheme="minorHAnsi" w:cstheme="minorBidi"/>
          <w:b w:val="0"/>
          <w:color w:val="auto"/>
        </w:rPr>
      </w:pPr>
      <w:hyperlink w:anchor="_Toc32270422" w:history="1">
        <w:r w:rsidRPr="009F2D5F">
          <w:rPr>
            <w:rStyle w:val="Hyperlink"/>
          </w:rPr>
          <w:t>Background</w:t>
        </w:r>
        <w:r>
          <w:rPr>
            <w:webHidden/>
          </w:rPr>
          <w:tab/>
        </w:r>
        <w:r>
          <w:rPr>
            <w:webHidden/>
          </w:rPr>
          <w:fldChar w:fldCharType="begin"/>
        </w:r>
        <w:r>
          <w:rPr>
            <w:webHidden/>
          </w:rPr>
          <w:instrText xml:space="preserve"> PAGEREF _Toc32270422 \h </w:instrText>
        </w:r>
        <w:r>
          <w:rPr>
            <w:webHidden/>
          </w:rPr>
        </w:r>
        <w:r>
          <w:rPr>
            <w:webHidden/>
          </w:rPr>
          <w:fldChar w:fldCharType="separate"/>
        </w:r>
        <w:r w:rsidR="00A77855">
          <w:rPr>
            <w:webHidden/>
          </w:rPr>
          <w:t>5</w:t>
        </w:r>
        <w:r>
          <w:rPr>
            <w:webHidden/>
          </w:rPr>
          <w:fldChar w:fldCharType="end"/>
        </w:r>
      </w:hyperlink>
    </w:p>
    <w:p w14:paraId="6F9934EC" w14:textId="09EFFDD1" w:rsidR="00543654" w:rsidRDefault="00543654">
      <w:pPr>
        <w:pStyle w:val="TOC1"/>
        <w:rPr>
          <w:rFonts w:asciiTheme="minorHAnsi" w:eastAsiaTheme="minorEastAsia" w:hAnsiTheme="minorHAnsi" w:cstheme="minorBidi"/>
          <w:b w:val="0"/>
          <w:color w:val="auto"/>
        </w:rPr>
      </w:pPr>
      <w:hyperlink w:anchor="_Toc32270423" w:history="1">
        <w:r w:rsidRPr="009F2D5F">
          <w:rPr>
            <w:rStyle w:val="Hyperlink"/>
          </w:rPr>
          <w:t>Getting Started</w:t>
        </w:r>
        <w:r>
          <w:rPr>
            <w:webHidden/>
          </w:rPr>
          <w:tab/>
        </w:r>
        <w:r>
          <w:rPr>
            <w:webHidden/>
          </w:rPr>
          <w:fldChar w:fldCharType="begin"/>
        </w:r>
        <w:r>
          <w:rPr>
            <w:webHidden/>
          </w:rPr>
          <w:instrText xml:space="preserve"> PAGEREF _Toc32270423 \h </w:instrText>
        </w:r>
        <w:r>
          <w:rPr>
            <w:webHidden/>
          </w:rPr>
        </w:r>
        <w:r>
          <w:rPr>
            <w:webHidden/>
          </w:rPr>
          <w:fldChar w:fldCharType="separate"/>
        </w:r>
        <w:r w:rsidR="00A77855">
          <w:rPr>
            <w:webHidden/>
          </w:rPr>
          <w:t>6</w:t>
        </w:r>
        <w:r>
          <w:rPr>
            <w:webHidden/>
          </w:rPr>
          <w:fldChar w:fldCharType="end"/>
        </w:r>
      </w:hyperlink>
    </w:p>
    <w:p w14:paraId="639026A9" w14:textId="403720CA" w:rsidR="00543654" w:rsidRDefault="00543654">
      <w:pPr>
        <w:pStyle w:val="TOC2"/>
        <w:rPr>
          <w:rFonts w:asciiTheme="minorHAnsi" w:eastAsiaTheme="minorEastAsia" w:hAnsiTheme="minorHAnsi" w:cstheme="minorBidi"/>
          <w:b w:val="0"/>
          <w:color w:val="auto"/>
          <w:sz w:val="22"/>
        </w:rPr>
      </w:pPr>
      <w:hyperlink w:anchor="_Toc32270424" w:history="1">
        <w:r w:rsidRPr="009F2D5F">
          <w:rPr>
            <w:rStyle w:val="Hyperlink"/>
          </w:rPr>
          <w:t>Obtaining and Installing OSIRIS</w:t>
        </w:r>
        <w:r>
          <w:rPr>
            <w:webHidden/>
          </w:rPr>
          <w:tab/>
        </w:r>
        <w:r>
          <w:rPr>
            <w:webHidden/>
          </w:rPr>
          <w:fldChar w:fldCharType="begin"/>
        </w:r>
        <w:r>
          <w:rPr>
            <w:webHidden/>
          </w:rPr>
          <w:instrText xml:space="preserve"> PAGEREF _Toc32270424 \h </w:instrText>
        </w:r>
        <w:r>
          <w:rPr>
            <w:webHidden/>
          </w:rPr>
        </w:r>
        <w:r>
          <w:rPr>
            <w:webHidden/>
          </w:rPr>
          <w:fldChar w:fldCharType="separate"/>
        </w:r>
        <w:r w:rsidR="00A77855">
          <w:rPr>
            <w:webHidden/>
          </w:rPr>
          <w:t>6</w:t>
        </w:r>
        <w:r>
          <w:rPr>
            <w:webHidden/>
          </w:rPr>
          <w:fldChar w:fldCharType="end"/>
        </w:r>
      </w:hyperlink>
    </w:p>
    <w:p w14:paraId="2C281503" w14:textId="5E83DC67" w:rsidR="00543654" w:rsidRDefault="00543654">
      <w:pPr>
        <w:pStyle w:val="TOC2"/>
        <w:rPr>
          <w:rFonts w:asciiTheme="minorHAnsi" w:eastAsiaTheme="minorEastAsia" w:hAnsiTheme="minorHAnsi" w:cstheme="minorBidi"/>
          <w:b w:val="0"/>
          <w:color w:val="auto"/>
          <w:sz w:val="22"/>
        </w:rPr>
      </w:pPr>
      <w:hyperlink w:anchor="_Toc32270425" w:history="1">
        <w:r w:rsidRPr="009F2D5F">
          <w:rPr>
            <w:rStyle w:val="Hyperlink"/>
          </w:rPr>
          <w:t>Quick Tutorials</w:t>
        </w:r>
        <w:r>
          <w:rPr>
            <w:webHidden/>
          </w:rPr>
          <w:tab/>
        </w:r>
        <w:r>
          <w:rPr>
            <w:webHidden/>
          </w:rPr>
          <w:fldChar w:fldCharType="begin"/>
        </w:r>
        <w:r>
          <w:rPr>
            <w:webHidden/>
          </w:rPr>
          <w:instrText xml:space="preserve"> PAGEREF _Toc32270425 \h </w:instrText>
        </w:r>
        <w:r>
          <w:rPr>
            <w:webHidden/>
          </w:rPr>
        </w:r>
        <w:r>
          <w:rPr>
            <w:webHidden/>
          </w:rPr>
          <w:fldChar w:fldCharType="separate"/>
        </w:r>
        <w:r w:rsidR="00A77855">
          <w:rPr>
            <w:webHidden/>
          </w:rPr>
          <w:t>6</w:t>
        </w:r>
        <w:r>
          <w:rPr>
            <w:webHidden/>
          </w:rPr>
          <w:fldChar w:fldCharType="end"/>
        </w:r>
      </w:hyperlink>
    </w:p>
    <w:p w14:paraId="18BAD1FC" w14:textId="5D20B460" w:rsidR="00543654" w:rsidRDefault="00543654">
      <w:pPr>
        <w:pStyle w:val="TOC2"/>
        <w:rPr>
          <w:rFonts w:asciiTheme="minorHAnsi" w:eastAsiaTheme="minorEastAsia" w:hAnsiTheme="minorHAnsi" w:cstheme="minorBidi"/>
          <w:b w:val="0"/>
          <w:color w:val="auto"/>
          <w:sz w:val="22"/>
        </w:rPr>
      </w:pPr>
      <w:hyperlink w:anchor="_Toc32270426" w:history="1">
        <w:r w:rsidRPr="009F2D5F">
          <w:rPr>
            <w:rStyle w:val="Hyperlink"/>
          </w:rPr>
          <w:t>A Tutorial for STR Analysis</w:t>
        </w:r>
        <w:r>
          <w:rPr>
            <w:webHidden/>
          </w:rPr>
          <w:tab/>
        </w:r>
        <w:r>
          <w:rPr>
            <w:webHidden/>
          </w:rPr>
          <w:fldChar w:fldCharType="begin"/>
        </w:r>
        <w:r>
          <w:rPr>
            <w:webHidden/>
          </w:rPr>
          <w:instrText xml:space="preserve"> PAGEREF _Toc32270426 \h </w:instrText>
        </w:r>
        <w:r>
          <w:rPr>
            <w:webHidden/>
          </w:rPr>
        </w:r>
        <w:r>
          <w:rPr>
            <w:webHidden/>
          </w:rPr>
          <w:fldChar w:fldCharType="separate"/>
        </w:r>
        <w:r w:rsidR="00A77855">
          <w:rPr>
            <w:webHidden/>
          </w:rPr>
          <w:t>6</w:t>
        </w:r>
        <w:r>
          <w:rPr>
            <w:webHidden/>
          </w:rPr>
          <w:fldChar w:fldCharType="end"/>
        </w:r>
      </w:hyperlink>
    </w:p>
    <w:p w14:paraId="5216655F" w14:textId="1185DBA0" w:rsidR="00543654" w:rsidRDefault="00543654">
      <w:pPr>
        <w:pStyle w:val="TOC2"/>
        <w:rPr>
          <w:rFonts w:asciiTheme="minorHAnsi" w:eastAsiaTheme="minorEastAsia" w:hAnsiTheme="minorHAnsi" w:cstheme="minorBidi"/>
          <w:b w:val="0"/>
          <w:color w:val="auto"/>
          <w:sz w:val="22"/>
        </w:rPr>
      </w:pPr>
      <w:hyperlink w:anchor="_Toc32270427" w:history="1">
        <w:r w:rsidRPr="009F2D5F">
          <w:rPr>
            <w:rStyle w:val="Hyperlink"/>
          </w:rPr>
          <w:t>Configuration</w:t>
        </w:r>
        <w:r>
          <w:rPr>
            <w:webHidden/>
          </w:rPr>
          <w:tab/>
        </w:r>
        <w:r>
          <w:rPr>
            <w:webHidden/>
          </w:rPr>
          <w:fldChar w:fldCharType="begin"/>
        </w:r>
        <w:r>
          <w:rPr>
            <w:webHidden/>
          </w:rPr>
          <w:instrText xml:space="preserve"> PAGEREF _Toc32270427 \h </w:instrText>
        </w:r>
        <w:r>
          <w:rPr>
            <w:webHidden/>
          </w:rPr>
        </w:r>
        <w:r>
          <w:rPr>
            <w:webHidden/>
          </w:rPr>
          <w:fldChar w:fldCharType="separate"/>
        </w:r>
        <w:r w:rsidR="00A77855">
          <w:rPr>
            <w:webHidden/>
          </w:rPr>
          <w:t>12</w:t>
        </w:r>
        <w:r>
          <w:rPr>
            <w:webHidden/>
          </w:rPr>
          <w:fldChar w:fldCharType="end"/>
        </w:r>
      </w:hyperlink>
    </w:p>
    <w:p w14:paraId="403BC986" w14:textId="64AFFD50" w:rsidR="00543654" w:rsidRDefault="00543654">
      <w:pPr>
        <w:pStyle w:val="TOC3"/>
        <w:rPr>
          <w:rFonts w:asciiTheme="minorHAnsi" w:eastAsiaTheme="minorEastAsia" w:hAnsiTheme="minorHAnsi" w:cstheme="minorBidi"/>
          <w:noProof/>
          <w:color w:val="auto"/>
          <w:sz w:val="22"/>
        </w:rPr>
      </w:pPr>
      <w:hyperlink w:anchor="_Toc32270428" w:history="1">
        <w:r w:rsidRPr="009F2D5F">
          <w:rPr>
            <w:rStyle w:val="Hyperlink"/>
            <w:noProof/>
          </w:rPr>
          <w:t>Lab Settings</w:t>
        </w:r>
        <w:r>
          <w:rPr>
            <w:noProof/>
            <w:webHidden/>
          </w:rPr>
          <w:tab/>
        </w:r>
        <w:r>
          <w:rPr>
            <w:noProof/>
            <w:webHidden/>
          </w:rPr>
          <w:fldChar w:fldCharType="begin"/>
        </w:r>
        <w:r>
          <w:rPr>
            <w:noProof/>
            <w:webHidden/>
          </w:rPr>
          <w:instrText xml:space="preserve"> PAGEREF _Toc32270428 \h </w:instrText>
        </w:r>
        <w:r>
          <w:rPr>
            <w:noProof/>
            <w:webHidden/>
          </w:rPr>
        </w:r>
        <w:r>
          <w:rPr>
            <w:noProof/>
            <w:webHidden/>
          </w:rPr>
          <w:fldChar w:fldCharType="separate"/>
        </w:r>
        <w:r w:rsidR="00A77855">
          <w:rPr>
            <w:noProof/>
            <w:webHidden/>
          </w:rPr>
          <w:t>12</w:t>
        </w:r>
        <w:r>
          <w:rPr>
            <w:noProof/>
            <w:webHidden/>
          </w:rPr>
          <w:fldChar w:fldCharType="end"/>
        </w:r>
      </w:hyperlink>
    </w:p>
    <w:p w14:paraId="50AEF59E" w14:textId="62A4EA71" w:rsidR="00543654" w:rsidRDefault="00543654">
      <w:pPr>
        <w:pStyle w:val="TOC4"/>
        <w:rPr>
          <w:rFonts w:asciiTheme="minorHAnsi" w:eastAsiaTheme="minorEastAsia" w:hAnsiTheme="minorHAnsi" w:cstheme="minorBidi"/>
          <w:noProof/>
          <w:color w:val="auto"/>
          <w:sz w:val="22"/>
        </w:rPr>
      </w:pPr>
      <w:hyperlink w:anchor="_Toc32270429" w:history="1">
        <w:r w:rsidRPr="009F2D5F">
          <w:rPr>
            <w:rStyle w:val="Hyperlink"/>
            <w:b/>
            <w:noProof/>
          </w:rPr>
          <w:t>Optimizing Settings</w:t>
        </w:r>
        <w:r>
          <w:rPr>
            <w:noProof/>
            <w:webHidden/>
          </w:rPr>
          <w:tab/>
        </w:r>
        <w:r>
          <w:rPr>
            <w:noProof/>
            <w:webHidden/>
          </w:rPr>
          <w:fldChar w:fldCharType="begin"/>
        </w:r>
        <w:r>
          <w:rPr>
            <w:noProof/>
            <w:webHidden/>
          </w:rPr>
          <w:instrText xml:space="preserve"> PAGEREF _Toc32270429 \h </w:instrText>
        </w:r>
        <w:r>
          <w:rPr>
            <w:noProof/>
            <w:webHidden/>
          </w:rPr>
        </w:r>
        <w:r>
          <w:rPr>
            <w:noProof/>
            <w:webHidden/>
          </w:rPr>
          <w:fldChar w:fldCharType="separate"/>
        </w:r>
        <w:r w:rsidR="00A77855">
          <w:rPr>
            <w:noProof/>
            <w:webHidden/>
          </w:rPr>
          <w:t>13</w:t>
        </w:r>
        <w:r>
          <w:rPr>
            <w:noProof/>
            <w:webHidden/>
          </w:rPr>
          <w:fldChar w:fldCharType="end"/>
        </w:r>
      </w:hyperlink>
    </w:p>
    <w:p w14:paraId="6311835E" w14:textId="2C332FE3" w:rsidR="00543654" w:rsidRDefault="00543654">
      <w:pPr>
        <w:pStyle w:val="TOC4"/>
        <w:rPr>
          <w:rFonts w:asciiTheme="minorHAnsi" w:eastAsiaTheme="minorEastAsia" w:hAnsiTheme="minorHAnsi" w:cstheme="minorBidi"/>
          <w:noProof/>
          <w:color w:val="auto"/>
          <w:sz w:val="22"/>
        </w:rPr>
      </w:pPr>
      <w:hyperlink w:anchor="_Toc32270430" w:history="1">
        <w:r w:rsidRPr="009F2D5F">
          <w:rPr>
            <w:rStyle w:val="Hyperlink"/>
            <w:noProof/>
          </w:rPr>
          <w:t>Add a new Operating Procedure</w:t>
        </w:r>
        <w:r>
          <w:rPr>
            <w:noProof/>
            <w:webHidden/>
          </w:rPr>
          <w:tab/>
        </w:r>
        <w:r>
          <w:rPr>
            <w:noProof/>
            <w:webHidden/>
          </w:rPr>
          <w:fldChar w:fldCharType="begin"/>
        </w:r>
        <w:r>
          <w:rPr>
            <w:noProof/>
            <w:webHidden/>
          </w:rPr>
          <w:instrText xml:space="preserve"> PAGEREF _Toc32270430 \h </w:instrText>
        </w:r>
        <w:r>
          <w:rPr>
            <w:noProof/>
            <w:webHidden/>
          </w:rPr>
        </w:r>
        <w:r>
          <w:rPr>
            <w:noProof/>
            <w:webHidden/>
          </w:rPr>
          <w:fldChar w:fldCharType="separate"/>
        </w:r>
        <w:r w:rsidR="00A77855">
          <w:rPr>
            <w:noProof/>
            <w:webHidden/>
          </w:rPr>
          <w:t>13</w:t>
        </w:r>
        <w:r>
          <w:rPr>
            <w:noProof/>
            <w:webHidden/>
          </w:rPr>
          <w:fldChar w:fldCharType="end"/>
        </w:r>
      </w:hyperlink>
    </w:p>
    <w:p w14:paraId="31E9863D" w14:textId="7E1B98D5" w:rsidR="00543654" w:rsidRDefault="00543654">
      <w:pPr>
        <w:pStyle w:val="TOC4"/>
        <w:rPr>
          <w:rFonts w:asciiTheme="minorHAnsi" w:eastAsiaTheme="minorEastAsia" w:hAnsiTheme="minorHAnsi" w:cstheme="minorBidi"/>
          <w:noProof/>
          <w:color w:val="auto"/>
          <w:sz w:val="22"/>
        </w:rPr>
      </w:pPr>
      <w:hyperlink w:anchor="_Toc32270431" w:history="1">
        <w:r w:rsidRPr="009F2D5F">
          <w:rPr>
            <w:rStyle w:val="Hyperlink"/>
            <w:noProof/>
          </w:rPr>
          <w:t>General - .fsa and .hid files</w:t>
        </w:r>
        <w:r>
          <w:rPr>
            <w:noProof/>
            <w:webHidden/>
          </w:rPr>
          <w:tab/>
        </w:r>
        <w:r>
          <w:rPr>
            <w:noProof/>
            <w:webHidden/>
          </w:rPr>
          <w:fldChar w:fldCharType="begin"/>
        </w:r>
        <w:r>
          <w:rPr>
            <w:noProof/>
            <w:webHidden/>
          </w:rPr>
          <w:instrText xml:space="preserve"> PAGEREF _Toc32270431 \h </w:instrText>
        </w:r>
        <w:r>
          <w:rPr>
            <w:noProof/>
            <w:webHidden/>
          </w:rPr>
        </w:r>
        <w:r>
          <w:rPr>
            <w:noProof/>
            <w:webHidden/>
          </w:rPr>
          <w:fldChar w:fldCharType="separate"/>
        </w:r>
        <w:r w:rsidR="00A77855">
          <w:rPr>
            <w:noProof/>
            <w:webHidden/>
          </w:rPr>
          <w:t>14</w:t>
        </w:r>
        <w:r>
          <w:rPr>
            <w:noProof/>
            <w:webHidden/>
          </w:rPr>
          <w:fldChar w:fldCharType="end"/>
        </w:r>
      </w:hyperlink>
    </w:p>
    <w:p w14:paraId="66CFAAE0" w14:textId="711912C9" w:rsidR="00543654" w:rsidRDefault="00543654">
      <w:pPr>
        <w:pStyle w:val="TOC4"/>
        <w:rPr>
          <w:rFonts w:asciiTheme="minorHAnsi" w:eastAsiaTheme="minorEastAsia" w:hAnsiTheme="minorHAnsi" w:cstheme="minorBidi"/>
          <w:noProof/>
          <w:color w:val="auto"/>
          <w:sz w:val="22"/>
        </w:rPr>
      </w:pPr>
      <w:hyperlink w:anchor="_Toc32270432" w:history="1">
        <w:r w:rsidRPr="009F2D5F">
          <w:rPr>
            <w:rStyle w:val="Hyperlink"/>
            <w:noProof/>
          </w:rPr>
          <w:t>File/</w:t>
        </w:r>
        <w:r w:rsidRPr="009F2D5F">
          <w:rPr>
            <w:rStyle w:val="Hyperlink"/>
            <w:noProof/>
            <w:shd w:val="clear" w:color="auto" w:fill="FFFFFF"/>
          </w:rPr>
          <w:t>Sample names</w:t>
        </w:r>
        <w:r>
          <w:rPr>
            <w:noProof/>
            <w:webHidden/>
          </w:rPr>
          <w:tab/>
        </w:r>
        <w:r>
          <w:rPr>
            <w:noProof/>
            <w:webHidden/>
          </w:rPr>
          <w:fldChar w:fldCharType="begin"/>
        </w:r>
        <w:r>
          <w:rPr>
            <w:noProof/>
            <w:webHidden/>
          </w:rPr>
          <w:instrText xml:space="preserve"> PAGEREF _Toc32270432 \h </w:instrText>
        </w:r>
        <w:r>
          <w:rPr>
            <w:noProof/>
            <w:webHidden/>
          </w:rPr>
        </w:r>
        <w:r>
          <w:rPr>
            <w:noProof/>
            <w:webHidden/>
          </w:rPr>
          <w:fldChar w:fldCharType="separate"/>
        </w:r>
        <w:r w:rsidR="00A77855">
          <w:rPr>
            <w:noProof/>
            <w:webHidden/>
          </w:rPr>
          <w:t>14</w:t>
        </w:r>
        <w:r>
          <w:rPr>
            <w:noProof/>
            <w:webHidden/>
          </w:rPr>
          <w:fldChar w:fldCharType="end"/>
        </w:r>
      </w:hyperlink>
    </w:p>
    <w:p w14:paraId="47DB2F9D" w14:textId="1C1F2F38" w:rsidR="00543654" w:rsidRDefault="00543654">
      <w:pPr>
        <w:pStyle w:val="TOC4"/>
        <w:rPr>
          <w:rFonts w:asciiTheme="minorHAnsi" w:eastAsiaTheme="minorEastAsia" w:hAnsiTheme="minorHAnsi" w:cstheme="minorBidi"/>
          <w:noProof/>
          <w:color w:val="auto"/>
          <w:sz w:val="22"/>
        </w:rPr>
      </w:pPr>
      <w:hyperlink w:anchor="_Toc32270433" w:history="1">
        <w:r w:rsidRPr="009F2D5F">
          <w:rPr>
            <w:rStyle w:val="Hyperlink"/>
            <w:noProof/>
          </w:rPr>
          <w:t>Thresholds</w:t>
        </w:r>
        <w:r>
          <w:rPr>
            <w:noProof/>
            <w:webHidden/>
          </w:rPr>
          <w:tab/>
        </w:r>
        <w:r>
          <w:rPr>
            <w:noProof/>
            <w:webHidden/>
          </w:rPr>
          <w:fldChar w:fldCharType="begin"/>
        </w:r>
        <w:r>
          <w:rPr>
            <w:noProof/>
            <w:webHidden/>
          </w:rPr>
          <w:instrText xml:space="preserve"> PAGEREF _Toc32270433 \h </w:instrText>
        </w:r>
        <w:r>
          <w:rPr>
            <w:noProof/>
            <w:webHidden/>
          </w:rPr>
        </w:r>
        <w:r>
          <w:rPr>
            <w:noProof/>
            <w:webHidden/>
          </w:rPr>
          <w:fldChar w:fldCharType="separate"/>
        </w:r>
        <w:r w:rsidR="00A77855">
          <w:rPr>
            <w:noProof/>
            <w:webHidden/>
          </w:rPr>
          <w:t>18</w:t>
        </w:r>
        <w:r>
          <w:rPr>
            <w:noProof/>
            <w:webHidden/>
          </w:rPr>
          <w:fldChar w:fldCharType="end"/>
        </w:r>
      </w:hyperlink>
    </w:p>
    <w:p w14:paraId="3EBE6484" w14:textId="41348C05" w:rsidR="00543654" w:rsidRDefault="00543654">
      <w:pPr>
        <w:pStyle w:val="TOC4"/>
        <w:rPr>
          <w:rFonts w:asciiTheme="minorHAnsi" w:eastAsiaTheme="minorEastAsia" w:hAnsiTheme="minorHAnsi" w:cstheme="minorBidi"/>
          <w:noProof/>
          <w:color w:val="auto"/>
          <w:sz w:val="22"/>
        </w:rPr>
      </w:pPr>
      <w:hyperlink w:anchor="_Toc32270434" w:history="1">
        <w:r w:rsidRPr="009F2D5F">
          <w:rPr>
            <w:rStyle w:val="Hyperlink"/>
            <w:noProof/>
          </w:rPr>
          <w:t>Sample Limits</w:t>
        </w:r>
        <w:r>
          <w:rPr>
            <w:noProof/>
            <w:webHidden/>
          </w:rPr>
          <w:tab/>
        </w:r>
        <w:r>
          <w:rPr>
            <w:noProof/>
            <w:webHidden/>
          </w:rPr>
          <w:fldChar w:fldCharType="begin"/>
        </w:r>
        <w:r>
          <w:rPr>
            <w:noProof/>
            <w:webHidden/>
          </w:rPr>
          <w:instrText xml:space="preserve"> PAGEREF _Toc32270434 \h </w:instrText>
        </w:r>
        <w:r>
          <w:rPr>
            <w:noProof/>
            <w:webHidden/>
          </w:rPr>
        </w:r>
        <w:r>
          <w:rPr>
            <w:noProof/>
            <w:webHidden/>
          </w:rPr>
          <w:fldChar w:fldCharType="separate"/>
        </w:r>
        <w:r w:rsidR="00A77855">
          <w:rPr>
            <w:noProof/>
            <w:webHidden/>
          </w:rPr>
          <w:t>20</w:t>
        </w:r>
        <w:r>
          <w:rPr>
            <w:noProof/>
            <w:webHidden/>
          </w:rPr>
          <w:fldChar w:fldCharType="end"/>
        </w:r>
      </w:hyperlink>
    </w:p>
    <w:p w14:paraId="2922E48F" w14:textId="17EC60D4" w:rsidR="00543654" w:rsidRDefault="00543654">
      <w:pPr>
        <w:pStyle w:val="TOC4"/>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"_Toc32270435"</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Assignments</w:t>
      </w:r>
      <w:r>
        <w:rPr>
          <w:noProof/>
          <w:webHidden/>
        </w:rPr>
        <w:tab/>
      </w:r>
      <w:r>
        <w:rPr>
          <w:noProof/>
          <w:webHidden/>
        </w:rPr>
        <w:fldChar w:fldCharType="begin"/>
      </w:r>
      <w:r>
        <w:rPr>
          <w:noProof/>
          <w:webHidden/>
        </w:rPr>
        <w:instrText xml:space="preserve"> PAGEREF _Toc32270435 \h </w:instrText>
      </w:r>
      <w:r>
        <w:rPr>
          <w:noProof/>
          <w:webHidden/>
        </w:rPr>
      </w:r>
      <w:r>
        <w:rPr>
          <w:noProof/>
          <w:webHidden/>
        </w:rPr>
        <w:fldChar w:fldCharType="separate"/>
      </w:r>
      <w:ins w:id="4" w:author="Riley, George (NIH/NLM/NCBI) [E]" w:date="2020-02-10T23:49:00Z">
        <w:r w:rsidR="00A77855">
          <w:rPr>
            <w:noProof/>
            <w:webHidden/>
          </w:rPr>
          <w:t>43</w:t>
        </w:r>
      </w:ins>
      <w:del w:id="5" w:author="Riley, George (NIH/NLM/NCBI) [E]" w:date="2020-02-10T23:49:00Z">
        <w:r w:rsidDel="00A77855">
          <w:rPr>
            <w:noProof/>
            <w:webHidden/>
          </w:rPr>
          <w:delText>42</w:delText>
        </w:r>
      </w:del>
      <w:r>
        <w:rPr>
          <w:noProof/>
          <w:webHidden/>
        </w:rPr>
        <w:fldChar w:fldCharType="end"/>
      </w:r>
      <w:r w:rsidRPr="009F2D5F">
        <w:rPr>
          <w:rStyle w:val="Hyperlink"/>
          <w:noProof/>
        </w:rPr>
        <w:fldChar w:fldCharType="end"/>
      </w:r>
    </w:p>
    <w:p w14:paraId="3AA71C2A" w14:textId="624B63A7" w:rsidR="00543654" w:rsidRDefault="00543654">
      <w:pPr>
        <w:pStyle w:val="TOC4"/>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"_Toc32270436"</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Configure Editing – Acceptance/Review Tab</w:t>
      </w:r>
      <w:r>
        <w:rPr>
          <w:noProof/>
          <w:webHidden/>
        </w:rPr>
        <w:tab/>
      </w:r>
      <w:r>
        <w:rPr>
          <w:noProof/>
          <w:webHidden/>
        </w:rPr>
        <w:fldChar w:fldCharType="begin"/>
      </w:r>
      <w:r>
        <w:rPr>
          <w:noProof/>
          <w:webHidden/>
        </w:rPr>
        <w:instrText xml:space="preserve"> PAGEREF _Toc32270436 \h </w:instrText>
      </w:r>
      <w:r>
        <w:rPr>
          <w:noProof/>
          <w:webHidden/>
        </w:rPr>
      </w:r>
      <w:r>
        <w:rPr>
          <w:noProof/>
          <w:webHidden/>
        </w:rPr>
        <w:fldChar w:fldCharType="separate"/>
      </w:r>
      <w:ins w:id="6" w:author="Riley, George (NIH/NLM/NCBI) [E]" w:date="2020-02-10T23:49:00Z">
        <w:r w:rsidR="00A77855">
          <w:rPr>
            <w:noProof/>
            <w:webHidden/>
          </w:rPr>
          <w:t>45</w:t>
        </w:r>
      </w:ins>
      <w:del w:id="7" w:author="Riley, George (NIH/NLM/NCBI) [E]" w:date="2020-02-10T23:49:00Z">
        <w:r w:rsidDel="00A77855">
          <w:rPr>
            <w:noProof/>
            <w:webHidden/>
          </w:rPr>
          <w:delText>44</w:delText>
        </w:r>
      </w:del>
      <w:r>
        <w:rPr>
          <w:noProof/>
          <w:webHidden/>
        </w:rPr>
        <w:fldChar w:fldCharType="end"/>
      </w:r>
      <w:r w:rsidRPr="009F2D5F">
        <w:rPr>
          <w:rStyle w:val="Hyperlink"/>
          <w:noProof/>
        </w:rPr>
        <w:fldChar w:fldCharType="end"/>
      </w:r>
    </w:p>
    <w:p w14:paraId="37F04569" w14:textId="013AF82E"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"_Toc32270437"</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Artifact Label Setup</w:t>
      </w:r>
      <w:r>
        <w:rPr>
          <w:noProof/>
          <w:webHidden/>
        </w:rPr>
        <w:tab/>
      </w:r>
      <w:r>
        <w:rPr>
          <w:noProof/>
          <w:webHidden/>
        </w:rPr>
        <w:fldChar w:fldCharType="begin"/>
      </w:r>
      <w:r>
        <w:rPr>
          <w:noProof/>
          <w:webHidden/>
        </w:rPr>
        <w:instrText xml:space="preserve"> PAGEREF _Toc32270437 \h </w:instrText>
      </w:r>
      <w:r>
        <w:rPr>
          <w:noProof/>
          <w:webHidden/>
        </w:rPr>
      </w:r>
      <w:r>
        <w:rPr>
          <w:noProof/>
          <w:webHidden/>
        </w:rPr>
        <w:fldChar w:fldCharType="separate"/>
      </w:r>
      <w:ins w:id="8" w:author="Riley, George (NIH/NLM/NCBI) [E]" w:date="2020-02-10T23:49:00Z">
        <w:r w:rsidR="00A77855">
          <w:rPr>
            <w:noProof/>
            <w:webHidden/>
          </w:rPr>
          <w:t>46</w:t>
        </w:r>
      </w:ins>
      <w:del w:id="9" w:author="Riley, George (NIH/NLM/NCBI) [E]" w:date="2020-02-10T23:49:00Z">
        <w:r w:rsidDel="00A77855">
          <w:rPr>
            <w:noProof/>
            <w:webHidden/>
          </w:rPr>
          <w:delText>45</w:delText>
        </w:r>
      </w:del>
      <w:r>
        <w:rPr>
          <w:noProof/>
          <w:webHidden/>
        </w:rPr>
        <w:fldChar w:fldCharType="end"/>
      </w:r>
      <w:r w:rsidRPr="009F2D5F">
        <w:rPr>
          <w:rStyle w:val="Hyperlink"/>
          <w:noProof/>
        </w:rPr>
        <w:fldChar w:fldCharType="end"/>
      </w:r>
    </w:p>
    <w:p w14:paraId="17A391EE" w14:textId="4E4FAF83"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"_Toc32270438"</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Grid Colors</w:t>
      </w:r>
      <w:r>
        <w:rPr>
          <w:noProof/>
          <w:webHidden/>
        </w:rPr>
        <w:tab/>
      </w:r>
      <w:r>
        <w:rPr>
          <w:noProof/>
          <w:webHidden/>
        </w:rPr>
        <w:fldChar w:fldCharType="begin"/>
      </w:r>
      <w:r>
        <w:rPr>
          <w:noProof/>
          <w:webHidden/>
        </w:rPr>
        <w:instrText xml:space="preserve"> PAGEREF _Toc32270438 \h </w:instrText>
      </w:r>
      <w:r>
        <w:rPr>
          <w:noProof/>
          <w:webHidden/>
        </w:rPr>
      </w:r>
      <w:r>
        <w:rPr>
          <w:noProof/>
          <w:webHidden/>
        </w:rPr>
        <w:fldChar w:fldCharType="separate"/>
      </w:r>
      <w:ins w:id="10" w:author="Riley, George (NIH/NLM/NCBI) [E]" w:date="2020-02-10T23:49:00Z">
        <w:r w:rsidR="00A77855">
          <w:rPr>
            <w:noProof/>
            <w:webHidden/>
          </w:rPr>
          <w:t>47</w:t>
        </w:r>
      </w:ins>
      <w:del w:id="11" w:author="Riley, George (NIH/NLM/NCBI) [E]" w:date="2020-02-10T23:49:00Z">
        <w:r w:rsidDel="00A77855">
          <w:rPr>
            <w:noProof/>
            <w:webHidden/>
          </w:rPr>
          <w:delText>46</w:delText>
        </w:r>
      </w:del>
      <w:r>
        <w:rPr>
          <w:noProof/>
          <w:webHidden/>
        </w:rPr>
        <w:fldChar w:fldCharType="end"/>
      </w:r>
      <w:r w:rsidRPr="009F2D5F">
        <w:rPr>
          <w:rStyle w:val="Hyperlink"/>
          <w:noProof/>
        </w:rPr>
        <w:fldChar w:fldCharType="end"/>
      </w:r>
    </w:p>
    <w:p w14:paraId="7922278E" w14:textId="620D1446"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"_Toc32270439"</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Analysis</w:t>
      </w:r>
      <w:r>
        <w:rPr>
          <w:webHidden/>
        </w:rPr>
        <w:tab/>
      </w:r>
      <w:r>
        <w:rPr>
          <w:webHidden/>
        </w:rPr>
        <w:fldChar w:fldCharType="begin"/>
      </w:r>
      <w:r>
        <w:rPr>
          <w:webHidden/>
        </w:rPr>
        <w:instrText xml:space="preserve"> PAGEREF _Toc32270439 \h </w:instrText>
      </w:r>
      <w:r>
        <w:rPr>
          <w:webHidden/>
        </w:rPr>
      </w:r>
      <w:r>
        <w:rPr>
          <w:webHidden/>
        </w:rPr>
        <w:fldChar w:fldCharType="separate"/>
      </w:r>
      <w:ins w:id="12" w:author="Riley, George (NIH/NLM/NCBI) [E]" w:date="2020-02-10T23:49:00Z">
        <w:r w:rsidR="00A77855">
          <w:rPr>
            <w:webHidden/>
          </w:rPr>
          <w:t>48</w:t>
        </w:r>
      </w:ins>
      <w:del w:id="13" w:author="Riley, George (NIH/NLM/NCBI) [E]" w:date="2020-02-10T23:49:00Z">
        <w:r w:rsidDel="00A77855">
          <w:rPr>
            <w:webHidden/>
          </w:rPr>
          <w:delText>47</w:delText>
        </w:r>
      </w:del>
      <w:r>
        <w:rPr>
          <w:webHidden/>
        </w:rPr>
        <w:fldChar w:fldCharType="end"/>
      </w:r>
      <w:r w:rsidRPr="009F2D5F">
        <w:rPr>
          <w:rStyle w:val="Hyperlink"/>
        </w:rPr>
        <w:fldChar w:fldCharType="end"/>
      </w:r>
    </w:p>
    <w:p w14:paraId="2E547975" w14:textId="2ACFA503"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"_Toc32270440"</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OSIRIS Report Files</w:t>
      </w:r>
      <w:r>
        <w:rPr>
          <w:webHidden/>
        </w:rPr>
        <w:tab/>
      </w:r>
      <w:r>
        <w:rPr>
          <w:webHidden/>
        </w:rPr>
        <w:fldChar w:fldCharType="begin"/>
      </w:r>
      <w:r>
        <w:rPr>
          <w:webHidden/>
        </w:rPr>
        <w:instrText xml:space="preserve"> PAGEREF _Toc32270440 \h </w:instrText>
      </w:r>
      <w:r>
        <w:rPr>
          <w:webHidden/>
        </w:rPr>
      </w:r>
      <w:r>
        <w:rPr>
          <w:webHidden/>
        </w:rPr>
        <w:fldChar w:fldCharType="separate"/>
      </w:r>
      <w:ins w:id="14" w:author="Riley, George (NIH/NLM/NCBI) [E]" w:date="2020-02-10T23:49:00Z">
        <w:r w:rsidR="00A77855">
          <w:rPr>
            <w:webHidden/>
          </w:rPr>
          <w:t>51</w:t>
        </w:r>
      </w:ins>
      <w:del w:id="15" w:author="Riley, George (NIH/NLM/NCBI) [E]" w:date="2020-02-10T23:49:00Z">
        <w:r w:rsidDel="00A77855">
          <w:rPr>
            <w:webHidden/>
          </w:rPr>
          <w:delText>50</w:delText>
        </w:r>
      </w:del>
      <w:r>
        <w:rPr>
          <w:webHidden/>
        </w:rPr>
        <w:fldChar w:fldCharType="end"/>
      </w:r>
      <w:r w:rsidRPr="009F2D5F">
        <w:rPr>
          <w:rStyle w:val="Hyperlink"/>
        </w:rPr>
        <w:fldChar w:fldCharType="end"/>
      </w:r>
    </w:p>
    <w:p w14:paraId="79C4558B" w14:textId="7AFA26EC"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"_Toc32270441"</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Analysis Report Table</w:t>
      </w:r>
      <w:r>
        <w:rPr>
          <w:webHidden/>
        </w:rPr>
        <w:tab/>
      </w:r>
      <w:r>
        <w:rPr>
          <w:webHidden/>
        </w:rPr>
        <w:fldChar w:fldCharType="begin"/>
      </w:r>
      <w:r>
        <w:rPr>
          <w:webHidden/>
        </w:rPr>
        <w:instrText xml:space="preserve"> PAGEREF _Toc32270441 \h </w:instrText>
      </w:r>
      <w:r>
        <w:rPr>
          <w:webHidden/>
        </w:rPr>
      </w:r>
      <w:r>
        <w:rPr>
          <w:webHidden/>
        </w:rPr>
        <w:fldChar w:fldCharType="separate"/>
      </w:r>
      <w:ins w:id="16" w:author="Riley, George (NIH/NLM/NCBI) [E]" w:date="2020-02-10T23:49:00Z">
        <w:r w:rsidR="00A77855">
          <w:rPr>
            <w:webHidden/>
          </w:rPr>
          <w:t>51</w:t>
        </w:r>
      </w:ins>
      <w:del w:id="17" w:author="Riley, George (NIH/NLM/NCBI) [E]" w:date="2020-02-10T23:49:00Z">
        <w:r w:rsidDel="00A77855">
          <w:rPr>
            <w:webHidden/>
          </w:rPr>
          <w:delText>50</w:delText>
        </w:r>
      </w:del>
      <w:r>
        <w:rPr>
          <w:webHidden/>
        </w:rPr>
        <w:fldChar w:fldCharType="end"/>
      </w:r>
      <w:r w:rsidRPr="009F2D5F">
        <w:rPr>
          <w:rStyle w:val="Hyperlink"/>
        </w:rPr>
        <w:fldChar w:fldCharType="end"/>
      </w:r>
    </w:p>
    <w:p w14:paraId="7C129FBE" w14:textId="69B42CD5"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"_Toc32270442"</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Using Table Cells to Display Information</w:t>
      </w:r>
      <w:r>
        <w:rPr>
          <w:noProof/>
          <w:webHidden/>
        </w:rPr>
        <w:tab/>
      </w:r>
      <w:r>
        <w:rPr>
          <w:noProof/>
          <w:webHidden/>
        </w:rPr>
        <w:fldChar w:fldCharType="begin"/>
      </w:r>
      <w:r>
        <w:rPr>
          <w:noProof/>
          <w:webHidden/>
        </w:rPr>
        <w:instrText xml:space="preserve"> PAGEREF _Toc32270442 \h </w:instrText>
      </w:r>
      <w:r>
        <w:rPr>
          <w:noProof/>
          <w:webHidden/>
        </w:rPr>
      </w:r>
      <w:r>
        <w:rPr>
          <w:noProof/>
          <w:webHidden/>
        </w:rPr>
        <w:fldChar w:fldCharType="separate"/>
      </w:r>
      <w:ins w:id="18" w:author="Riley, George (NIH/NLM/NCBI) [E]" w:date="2020-02-10T23:49:00Z">
        <w:r w:rsidR="00A77855">
          <w:rPr>
            <w:noProof/>
            <w:webHidden/>
          </w:rPr>
          <w:t>52</w:t>
        </w:r>
      </w:ins>
      <w:del w:id="19" w:author="Riley, George (NIH/NLM/NCBI) [E]" w:date="2020-02-10T23:49:00Z">
        <w:r w:rsidDel="00A77855">
          <w:rPr>
            <w:noProof/>
            <w:webHidden/>
          </w:rPr>
          <w:delText>51</w:delText>
        </w:r>
      </w:del>
      <w:r>
        <w:rPr>
          <w:noProof/>
          <w:webHidden/>
        </w:rPr>
        <w:fldChar w:fldCharType="end"/>
      </w:r>
      <w:r w:rsidRPr="009F2D5F">
        <w:rPr>
          <w:rStyle w:val="Hyperlink"/>
          <w:noProof/>
        </w:rPr>
        <w:fldChar w:fldCharType="end"/>
      </w:r>
    </w:p>
    <w:p w14:paraId="71872BBD" w14:textId="4028E662"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"_Toc32270443"</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Plot Preview Graph and Graph Menu</w:t>
      </w:r>
      <w:r>
        <w:rPr>
          <w:webHidden/>
        </w:rPr>
        <w:tab/>
      </w:r>
      <w:r>
        <w:rPr>
          <w:webHidden/>
        </w:rPr>
        <w:fldChar w:fldCharType="begin"/>
      </w:r>
      <w:r>
        <w:rPr>
          <w:webHidden/>
        </w:rPr>
        <w:instrText xml:space="preserve"> PAGEREF _Toc32270443 \h </w:instrText>
      </w:r>
      <w:r>
        <w:rPr>
          <w:webHidden/>
        </w:rPr>
      </w:r>
      <w:r>
        <w:rPr>
          <w:webHidden/>
        </w:rPr>
        <w:fldChar w:fldCharType="separate"/>
      </w:r>
      <w:ins w:id="20" w:author="Riley, George (NIH/NLM/NCBI) [E]" w:date="2020-02-10T23:49:00Z">
        <w:r w:rsidR="00A77855">
          <w:rPr>
            <w:webHidden/>
          </w:rPr>
          <w:t>53</w:t>
        </w:r>
      </w:ins>
      <w:del w:id="21" w:author="Riley, George (NIH/NLM/NCBI) [E]" w:date="2020-02-10T23:49:00Z">
        <w:r w:rsidDel="00A77855">
          <w:rPr>
            <w:webHidden/>
          </w:rPr>
          <w:delText>52</w:delText>
        </w:r>
      </w:del>
      <w:r>
        <w:rPr>
          <w:webHidden/>
        </w:rPr>
        <w:fldChar w:fldCharType="end"/>
      </w:r>
      <w:r w:rsidRPr="009F2D5F">
        <w:rPr>
          <w:rStyle w:val="Hyperlink"/>
        </w:rPr>
        <w:fldChar w:fldCharType="end"/>
      </w:r>
    </w:p>
    <w:p w14:paraId="69A5EB44" w14:textId="7C1B12DE"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"_Toc32270444"</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Table Toolbar and Menu</w:t>
      </w:r>
      <w:r>
        <w:rPr>
          <w:webHidden/>
        </w:rPr>
        <w:tab/>
      </w:r>
      <w:r>
        <w:rPr>
          <w:webHidden/>
        </w:rPr>
        <w:fldChar w:fldCharType="begin"/>
      </w:r>
      <w:r>
        <w:rPr>
          <w:webHidden/>
        </w:rPr>
        <w:instrText xml:space="preserve"> PAGEREF _Toc32270444 \h </w:instrText>
      </w:r>
      <w:r>
        <w:rPr>
          <w:webHidden/>
        </w:rPr>
      </w:r>
      <w:r>
        <w:rPr>
          <w:webHidden/>
        </w:rPr>
        <w:fldChar w:fldCharType="separate"/>
      </w:r>
      <w:ins w:id="22" w:author="Riley, George (NIH/NLM/NCBI) [E]" w:date="2020-02-10T23:49:00Z">
        <w:r w:rsidR="00A77855">
          <w:rPr>
            <w:webHidden/>
          </w:rPr>
          <w:t>54</w:t>
        </w:r>
      </w:ins>
      <w:del w:id="23" w:author="Riley, George (NIH/NLM/NCBI) [E]" w:date="2020-02-10T23:49:00Z">
        <w:r w:rsidDel="00A77855">
          <w:rPr>
            <w:webHidden/>
          </w:rPr>
          <w:delText>53</w:delText>
        </w:r>
      </w:del>
      <w:r>
        <w:rPr>
          <w:webHidden/>
        </w:rPr>
        <w:fldChar w:fldCharType="end"/>
      </w:r>
      <w:r w:rsidRPr="009F2D5F">
        <w:rPr>
          <w:rStyle w:val="Hyperlink"/>
        </w:rPr>
        <w:fldChar w:fldCharType="end"/>
      </w:r>
    </w:p>
    <w:p w14:paraId="1D3F886A" w14:textId="35AFC39D"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"_Toc32270445"</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OSIRIS Plot Files</w:t>
      </w:r>
      <w:r>
        <w:rPr>
          <w:webHidden/>
        </w:rPr>
        <w:tab/>
      </w:r>
      <w:r>
        <w:rPr>
          <w:webHidden/>
        </w:rPr>
        <w:fldChar w:fldCharType="begin"/>
      </w:r>
      <w:r>
        <w:rPr>
          <w:webHidden/>
        </w:rPr>
        <w:instrText xml:space="preserve"> PAGEREF _Toc32270445 \h </w:instrText>
      </w:r>
      <w:r>
        <w:rPr>
          <w:webHidden/>
        </w:rPr>
      </w:r>
      <w:r>
        <w:rPr>
          <w:webHidden/>
        </w:rPr>
        <w:fldChar w:fldCharType="separate"/>
      </w:r>
      <w:ins w:id="24" w:author="Riley, George (NIH/NLM/NCBI) [E]" w:date="2020-02-10T23:49:00Z">
        <w:r w:rsidR="00A77855">
          <w:rPr>
            <w:webHidden/>
          </w:rPr>
          <w:t>57</w:t>
        </w:r>
      </w:ins>
      <w:del w:id="25" w:author="Riley, George (NIH/NLM/NCBI) [E]" w:date="2020-02-10T23:49:00Z">
        <w:r w:rsidDel="00A77855">
          <w:rPr>
            <w:webHidden/>
          </w:rPr>
          <w:delText>56</w:delText>
        </w:r>
      </w:del>
      <w:r>
        <w:rPr>
          <w:webHidden/>
        </w:rPr>
        <w:fldChar w:fldCharType="end"/>
      </w:r>
      <w:r w:rsidRPr="009F2D5F">
        <w:rPr>
          <w:rStyle w:val="Hyperlink"/>
        </w:rPr>
        <w:fldChar w:fldCharType="end"/>
      </w:r>
    </w:p>
    <w:p w14:paraId="296115E3" w14:textId="32F02658"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"_Toc32270446"</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Allele and Artifact Hover Boxes</w:t>
      </w:r>
      <w:r>
        <w:rPr>
          <w:webHidden/>
        </w:rPr>
        <w:tab/>
      </w:r>
      <w:r>
        <w:rPr>
          <w:webHidden/>
        </w:rPr>
        <w:fldChar w:fldCharType="begin"/>
      </w:r>
      <w:r>
        <w:rPr>
          <w:webHidden/>
        </w:rPr>
        <w:instrText xml:space="preserve"> PAGEREF _Toc32270446 \h </w:instrText>
      </w:r>
      <w:r>
        <w:rPr>
          <w:webHidden/>
        </w:rPr>
      </w:r>
      <w:r>
        <w:rPr>
          <w:webHidden/>
        </w:rPr>
        <w:fldChar w:fldCharType="separate"/>
      </w:r>
      <w:ins w:id="26" w:author="Riley, George (NIH/NLM/NCBI) [E]" w:date="2020-02-10T23:49:00Z">
        <w:r w:rsidR="00A77855">
          <w:rPr>
            <w:webHidden/>
          </w:rPr>
          <w:t>58</w:t>
        </w:r>
      </w:ins>
      <w:del w:id="27" w:author="Riley, George (NIH/NLM/NCBI) [E]" w:date="2020-02-10T23:49:00Z">
        <w:r w:rsidDel="00A77855">
          <w:rPr>
            <w:webHidden/>
          </w:rPr>
          <w:delText>57</w:delText>
        </w:r>
      </w:del>
      <w:r>
        <w:rPr>
          <w:webHidden/>
        </w:rPr>
        <w:fldChar w:fldCharType="end"/>
      </w:r>
      <w:r w:rsidRPr="009F2D5F">
        <w:rPr>
          <w:rStyle w:val="Hyperlink"/>
        </w:rPr>
        <w:fldChar w:fldCharType="end"/>
      </w:r>
    </w:p>
    <w:p w14:paraId="0C9174F8" w14:textId="41FBBC4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"_Toc32270447"</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Display Bases or Time on the x-axis</w:t>
      </w:r>
      <w:r>
        <w:rPr>
          <w:webHidden/>
        </w:rPr>
        <w:tab/>
      </w:r>
      <w:r>
        <w:rPr>
          <w:webHidden/>
        </w:rPr>
        <w:fldChar w:fldCharType="begin"/>
      </w:r>
      <w:r>
        <w:rPr>
          <w:webHidden/>
        </w:rPr>
        <w:instrText xml:space="preserve"> PAGEREF _Toc32270447 \h </w:instrText>
      </w:r>
      <w:r>
        <w:rPr>
          <w:webHidden/>
        </w:rPr>
      </w:r>
      <w:r>
        <w:rPr>
          <w:webHidden/>
        </w:rPr>
        <w:fldChar w:fldCharType="separate"/>
      </w:r>
      <w:ins w:id="28" w:author="Riley, George (NIH/NLM/NCBI) [E]" w:date="2020-02-10T23:49:00Z">
        <w:r w:rsidR="00A77855">
          <w:rPr>
            <w:webHidden/>
          </w:rPr>
          <w:t>59</w:t>
        </w:r>
      </w:ins>
      <w:del w:id="29" w:author="Riley, George (NIH/NLM/NCBI) [E]" w:date="2020-02-10T23:49:00Z">
        <w:r w:rsidDel="00A77855">
          <w:rPr>
            <w:webHidden/>
          </w:rPr>
          <w:delText>58</w:delText>
        </w:r>
      </w:del>
      <w:r>
        <w:rPr>
          <w:webHidden/>
        </w:rPr>
        <w:fldChar w:fldCharType="end"/>
      </w:r>
      <w:r w:rsidRPr="009F2D5F">
        <w:rPr>
          <w:rStyle w:val="Hyperlink"/>
        </w:rPr>
        <w:fldChar w:fldCharType="end"/>
      </w:r>
    </w:p>
    <w:p w14:paraId="4340F6DB" w14:textId="71740155"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"_Toc32270448"</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Graph Toolbar</w:t>
      </w:r>
      <w:r>
        <w:rPr>
          <w:webHidden/>
        </w:rPr>
        <w:tab/>
      </w:r>
      <w:r>
        <w:rPr>
          <w:webHidden/>
        </w:rPr>
        <w:fldChar w:fldCharType="begin"/>
      </w:r>
      <w:r>
        <w:rPr>
          <w:webHidden/>
        </w:rPr>
        <w:instrText xml:space="preserve"> PAGEREF _Toc32270448 \h </w:instrText>
      </w:r>
      <w:r>
        <w:rPr>
          <w:webHidden/>
        </w:rPr>
      </w:r>
      <w:r>
        <w:rPr>
          <w:webHidden/>
        </w:rPr>
        <w:fldChar w:fldCharType="separate"/>
      </w:r>
      <w:ins w:id="30" w:author="Riley, George (NIH/NLM/NCBI) [E]" w:date="2020-02-10T23:49:00Z">
        <w:r w:rsidR="00A77855">
          <w:rPr>
            <w:webHidden/>
          </w:rPr>
          <w:t>60</w:t>
        </w:r>
      </w:ins>
      <w:del w:id="31" w:author="Riley, George (NIH/NLM/NCBI) [E]" w:date="2020-02-10T23:49:00Z">
        <w:r w:rsidDel="00A77855">
          <w:rPr>
            <w:webHidden/>
          </w:rPr>
          <w:delText>59</w:delText>
        </w:r>
      </w:del>
      <w:r>
        <w:rPr>
          <w:webHidden/>
        </w:rPr>
        <w:fldChar w:fldCharType="end"/>
      </w:r>
      <w:r w:rsidRPr="009F2D5F">
        <w:rPr>
          <w:rStyle w:val="Hyperlink"/>
        </w:rPr>
        <w:fldChar w:fldCharType="end"/>
      </w:r>
    </w:p>
    <w:p w14:paraId="2E4B0235" w14:textId="0A640388"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"_Toc32270449"</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Resizing Plots</w:t>
      </w:r>
      <w:r>
        <w:rPr>
          <w:webHidden/>
        </w:rPr>
        <w:tab/>
      </w:r>
      <w:r>
        <w:rPr>
          <w:webHidden/>
        </w:rPr>
        <w:fldChar w:fldCharType="begin"/>
      </w:r>
      <w:r>
        <w:rPr>
          <w:webHidden/>
        </w:rPr>
        <w:instrText xml:space="preserve"> PAGEREF _Toc32270449 \h </w:instrText>
      </w:r>
      <w:r>
        <w:rPr>
          <w:webHidden/>
        </w:rPr>
      </w:r>
      <w:r>
        <w:rPr>
          <w:webHidden/>
        </w:rPr>
        <w:fldChar w:fldCharType="separate"/>
      </w:r>
      <w:ins w:id="32" w:author="Riley, George (NIH/NLM/NCBI) [E]" w:date="2020-02-10T23:49:00Z">
        <w:r w:rsidR="00A77855">
          <w:rPr>
            <w:webHidden/>
          </w:rPr>
          <w:t>62</w:t>
        </w:r>
      </w:ins>
      <w:del w:id="33" w:author="Riley, George (NIH/NLM/NCBI) [E]" w:date="2020-02-10T23:49:00Z">
        <w:r w:rsidDel="00A77855">
          <w:rPr>
            <w:webHidden/>
          </w:rPr>
          <w:delText>61</w:delText>
        </w:r>
      </w:del>
      <w:r>
        <w:rPr>
          <w:webHidden/>
        </w:rPr>
        <w:fldChar w:fldCharType="end"/>
      </w:r>
      <w:r w:rsidRPr="009F2D5F">
        <w:rPr>
          <w:rStyle w:val="Hyperlink"/>
        </w:rPr>
        <w:fldChar w:fldCharType="end"/>
      </w:r>
    </w:p>
    <w:p w14:paraId="0EA06C25" w14:textId="39E83061"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"_Toc32270450"</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Export Graphic File</w:t>
      </w:r>
      <w:r>
        <w:rPr>
          <w:webHidden/>
        </w:rPr>
        <w:tab/>
      </w:r>
      <w:r>
        <w:rPr>
          <w:webHidden/>
        </w:rPr>
        <w:fldChar w:fldCharType="begin"/>
      </w:r>
      <w:r>
        <w:rPr>
          <w:webHidden/>
        </w:rPr>
        <w:instrText xml:space="preserve"> PAGEREF _Toc32270450 \h </w:instrText>
      </w:r>
      <w:r>
        <w:rPr>
          <w:webHidden/>
        </w:rPr>
      </w:r>
      <w:r>
        <w:rPr>
          <w:webHidden/>
        </w:rPr>
        <w:fldChar w:fldCharType="separate"/>
      </w:r>
      <w:ins w:id="34" w:author="Riley, George (NIH/NLM/NCBI) [E]" w:date="2020-02-10T23:49:00Z">
        <w:r w:rsidR="00A77855">
          <w:rPr>
            <w:webHidden/>
          </w:rPr>
          <w:t>63</w:t>
        </w:r>
      </w:ins>
      <w:del w:id="35" w:author="Riley, George (NIH/NLM/NCBI) [E]" w:date="2020-02-10T23:49:00Z">
        <w:r w:rsidDel="00A77855">
          <w:rPr>
            <w:webHidden/>
          </w:rPr>
          <w:delText>62</w:delText>
        </w:r>
      </w:del>
      <w:r>
        <w:rPr>
          <w:webHidden/>
        </w:rPr>
        <w:fldChar w:fldCharType="end"/>
      </w:r>
      <w:r w:rsidRPr="009F2D5F">
        <w:rPr>
          <w:rStyle w:val="Hyperlink"/>
        </w:rPr>
        <w:fldChar w:fldCharType="end"/>
      </w:r>
    </w:p>
    <w:p w14:paraId="3B618675" w14:textId="1B94C704"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"_Toc32270451"</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Zooming and Panning the Graph</w:t>
      </w:r>
      <w:r>
        <w:rPr>
          <w:webHidden/>
        </w:rPr>
        <w:tab/>
      </w:r>
      <w:r>
        <w:rPr>
          <w:webHidden/>
        </w:rPr>
        <w:fldChar w:fldCharType="begin"/>
      </w:r>
      <w:r>
        <w:rPr>
          <w:webHidden/>
        </w:rPr>
        <w:instrText xml:space="preserve"> PAGEREF _Toc32270451 \h </w:instrText>
      </w:r>
      <w:r>
        <w:rPr>
          <w:webHidden/>
        </w:rPr>
      </w:r>
      <w:r>
        <w:rPr>
          <w:webHidden/>
        </w:rPr>
        <w:fldChar w:fldCharType="separate"/>
      </w:r>
      <w:ins w:id="36" w:author="Riley, George (NIH/NLM/NCBI) [E]" w:date="2020-02-10T23:49:00Z">
        <w:r w:rsidR="00A77855">
          <w:rPr>
            <w:webHidden/>
          </w:rPr>
          <w:t>63</w:t>
        </w:r>
      </w:ins>
      <w:del w:id="37" w:author="Riley, George (NIH/NLM/NCBI) [E]" w:date="2020-02-10T23:49:00Z">
        <w:r w:rsidDel="00A77855">
          <w:rPr>
            <w:webHidden/>
          </w:rPr>
          <w:delText>62</w:delText>
        </w:r>
      </w:del>
      <w:r>
        <w:rPr>
          <w:webHidden/>
        </w:rPr>
        <w:fldChar w:fldCharType="end"/>
      </w:r>
      <w:r w:rsidRPr="009F2D5F">
        <w:rPr>
          <w:rStyle w:val="Hyperlink"/>
        </w:rPr>
        <w:fldChar w:fldCharType="end"/>
      </w:r>
    </w:p>
    <w:p w14:paraId="27700721" w14:textId="35A3ACC3"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"_Toc32270452"</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Editing Peaks, Loci and Samples</w:t>
      </w:r>
      <w:r>
        <w:rPr>
          <w:webHidden/>
        </w:rPr>
        <w:tab/>
      </w:r>
      <w:r>
        <w:rPr>
          <w:webHidden/>
        </w:rPr>
        <w:fldChar w:fldCharType="begin"/>
      </w:r>
      <w:r>
        <w:rPr>
          <w:webHidden/>
        </w:rPr>
        <w:instrText xml:space="preserve"> PAGEREF _Toc32270452 \h </w:instrText>
      </w:r>
      <w:r>
        <w:rPr>
          <w:webHidden/>
        </w:rPr>
      </w:r>
      <w:r>
        <w:rPr>
          <w:webHidden/>
        </w:rPr>
        <w:fldChar w:fldCharType="separate"/>
      </w:r>
      <w:ins w:id="38" w:author="Riley, George (NIH/NLM/NCBI) [E]" w:date="2020-02-10T23:49:00Z">
        <w:r w:rsidR="00A77855">
          <w:rPr>
            <w:webHidden/>
          </w:rPr>
          <w:t>65</w:t>
        </w:r>
      </w:ins>
      <w:del w:id="39" w:author="Riley, George (NIH/NLM/NCBI) [E]" w:date="2020-02-10T23:49:00Z">
        <w:r w:rsidDel="00A77855">
          <w:rPr>
            <w:webHidden/>
          </w:rPr>
          <w:delText>64</w:delText>
        </w:r>
      </w:del>
      <w:r>
        <w:rPr>
          <w:webHidden/>
        </w:rPr>
        <w:fldChar w:fldCharType="end"/>
      </w:r>
      <w:r w:rsidRPr="009F2D5F">
        <w:rPr>
          <w:rStyle w:val="Hyperlink"/>
        </w:rPr>
        <w:fldChar w:fldCharType="end"/>
      </w:r>
    </w:p>
    <w:p w14:paraId="0FCE418D" w14:textId="6327732E"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"_Toc32270453"</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Peak Editing</w:t>
      </w:r>
      <w:r>
        <w:rPr>
          <w:webHidden/>
        </w:rPr>
        <w:tab/>
      </w:r>
      <w:r>
        <w:rPr>
          <w:webHidden/>
        </w:rPr>
        <w:fldChar w:fldCharType="begin"/>
      </w:r>
      <w:r>
        <w:rPr>
          <w:webHidden/>
        </w:rPr>
        <w:instrText xml:space="preserve"> PAGEREF _Toc32270453 \h </w:instrText>
      </w:r>
      <w:r>
        <w:rPr>
          <w:webHidden/>
        </w:rPr>
      </w:r>
      <w:r>
        <w:rPr>
          <w:webHidden/>
        </w:rPr>
        <w:fldChar w:fldCharType="separate"/>
      </w:r>
      <w:ins w:id="40" w:author="Riley, George (NIH/NLM/NCBI) [E]" w:date="2020-02-10T23:49:00Z">
        <w:r w:rsidR="00A77855">
          <w:rPr>
            <w:webHidden/>
          </w:rPr>
          <w:t>65</w:t>
        </w:r>
      </w:ins>
      <w:del w:id="41" w:author="Riley, George (NIH/NLM/NCBI) [E]" w:date="2020-02-10T23:49:00Z">
        <w:r w:rsidDel="00A77855">
          <w:rPr>
            <w:webHidden/>
          </w:rPr>
          <w:delText>64</w:delText>
        </w:r>
      </w:del>
      <w:r>
        <w:rPr>
          <w:webHidden/>
        </w:rPr>
        <w:fldChar w:fldCharType="end"/>
      </w:r>
      <w:r w:rsidRPr="009F2D5F">
        <w:rPr>
          <w:rStyle w:val="Hyperlink"/>
        </w:rPr>
        <w:fldChar w:fldCharType="end"/>
      </w:r>
    </w:p>
    <w:p w14:paraId="76B5796A" w14:textId="7B7A8A58"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"_Toc32270454"</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Locus and Sample Editing</w:t>
      </w:r>
      <w:r>
        <w:rPr>
          <w:webHidden/>
        </w:rPr>
        <w:tab/>
      </w:r>
      <w:r>
        <w:rPr>
          <w:webHidden/>
        </w:rPr>
        <w:fldChar w:fldCharType="begin"/>
      </w:r>
      <w:r>
        <w:rPr>
          <w:webHidden/>
        </w:rPr>
        <w:instrText xml:space="preserve"> PAGEREF _Toc32270454 \h </w:instrText>
      </w:r>
      <w:r>
        <w:rPr>
          <w:webHidden/>
        </w:rPr>
      </w:r>
      <w:r>
        <w:rPr>
          <w:webHidden/>
        </w:rPr>
        <w:fldChar w:fldCharType="separate"/>
      </w:r>
      <w:ins w:id="42" w:author="Riley, George (NIH/NLM/NCBI) [E]" w:date="2020-02-10T23:49:00Z">
        <w:r w:rsidR="00A77855">
          <w:rPr>
            <w:webHidden/>
          </w:rPr>
          <w:t>66</w:t>
        </w:r>
      </w:ins>
      <w:del w:id="43" w:author="Riley, George (NIH/NLM/NCBI) [E]" w:date="2020-02-10T23:49:00Z">
        <w:r w:rsidDel="00A77855">
          <w:rPr>
            <w:webHidden/>
          </w:rPr>
          <w:delText>65</w:delText>
        </w:r>
      </w:del>
      <w:r>
        <w:rPr>
          <w:webHidden/>
        </w:rPr>
        <w:fldChar w:fldCharType="end"/>
      </w:r>
      <w:r w:rsidRPr="009F2D5F">
        <w:rPr>
          <w:rStyle w:val="Hyperlink"/>
        </w:rPr>
        <w:fldChar w:fldCharType="end"/>
      </w:r>
    </w:p>
    <w:p w14:paraId="2AFFC461" w14:textId="271A3B9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"_Toc32270455"</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Reviewing Editing and Analysis</w:t>
      </w:r>
      <w:r>
        <w:rPr>
          <w:webHidden/>
        </w:rPr>
        <w:tab/>
      </w:r>
      <w:r>
        <w:rPr>
          <w:webHidden/>
        </w:rPr>
        <w:fldChar w:fldCharType="begin"/>
      </w:r>
      <w:r>
        <w:rPr>
          <w:webHidden/>
        </w:rPr>
        <w:instrText xml:space="preserve"> PAGEREF _Toc32270455 \h </w:instrText>
      </w:r>
      <w:r>
        <w:rPr>
          <w:webHidden/>
        </w:rPr>
      </w:r>
      <w:r>
        <w:rPr>
          <w:webHidden/>
        </w:rPr>
        <w:fldChar w:fldCharType="separate"/>
      </w:r>
      <w:ins w:id="44" w:author="Riley, George (NIH/NLM/NCBI) [E]" w:date="2020-02-10T23:49:00Z">
        <w:r w:rsidR="00A77855">
          <w:rPr>
            <w:webHidden/>
          </w:rPr>
          <w:t>69</w:t>
        </w:r>
      </w:ins>
      <w:del w:id="45" w:author="Riley, George (NIH/NLM/NCBI) [E]" w:date="2020-02-10T23:49:00Z">
        <w:r w:rsidDel="00A77855">
          <w:rPr>
            <w:webHidden/>
          </w:rPr>
          <w:delText>68</w:delText>
        </w:r>
      </w:del>
      <w:r>
        <w:rPr>
          <w:webHidden/>
        </w:rPr>
        <w:fldChar w:fldCharType="end"/>
      </w:r>
      <w:r w:rsidRPr="009F2D5F">
        <w:rPr>
          <w:rStyle w:val="Hyperlink"/>
        </w:rPr>
        <w:fldChar w:fldCharType="end"/>
      </w:r>
    </w:p>
    <w:p w14:paraId="311D943B" w14:textId="346DFABC"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"_Toc32270456"</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Disabling and Deleting Samples</w:t>
      </w:r>
      <w:r>
        <w:rPr>
          <w:webHidden/>
        </w:rPr>
        <w:tab/>
      </w:r>
      <w:r>
        <w:rPr>
          <w:webHidden/>
        </w:rPr>
        <w:fldChar w:fldCharType="begin"/>
      </w:r>
      <w:r>
        <w:rPr>
          <w:webHidden/>
        </w:rPr>
        <w:instrText xml:space="preserve"> PAGEREF _Toc32270456 \h </w:instrText>
      </w:r>
      <w:r>
        <w:rPr>
          <w:webHidden/>
        </w:rPr>
      </w:r>
      <w:r>
        <w:rPr>
          <w:webHidden/>
        </w:rPr>
        <w:fldChar w:fldCharType="separate"/>
      </w:r>
      <w:ins w:id="46" w:author="Riley, George (NIH/NLM/NCBI) [E]" w:date="2020-02-10T23:49:00Z">
        <w:r w:rsidR="00A77855">
          <w:rPr>
            <w:webHidden/>
          </w:rPr>
          <w:t>70</w:t>
        </w:r>
      </w:ins>
      <w:del w:id="47" w:author="Riley, George (NIH/NLM/NCBI) [E]" w:date="2020-02-10T23:49:00Z">
        <w:r w:rsidDel="00A77855">
          <w:rPr>
            <w:webHidden/>
          </w:rPr>
          <w:delText>69</w:delText>
        </w:r>
      </w:del>
      <w:r>
        <w:rPr>
          <w:webHidden/>
        </w:rPr>
        <w:fldChar w:fldCharType="end"/>
      </w:r>
      <w:r w:rsidRPr="009F2D5F">
        <w:rPr>
          <w:rStyle w:val="Hyperlink"/>
        </w:rPr>
        <w:fldChar w:fldCharType="end"/>
      </w:r>
    </w:p>
    <w:p w14:paraId="56CC70DA" w14:textId="7A38CC12"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"_Toc32270457"</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Sharing Your Data</w:t>
      </w:r>
      <w:r>
        <w:rPr>
          <w:webHidden/>
        </w:rPr>
        <w:tab/>
      </w:r>
      <w:r>
        <w:rPr>
          <w:webHidden/>
        </w:rPr>
        <w:fldChar w:fldCharType="begin"/>
      </w:r>
      <w:r>
        <w:rPr>
          <w:webHidden/>
        </w:rPr>
        <w:instrText xml:space="preserve"> PAGEREF _Toc32270457 \h </w:instrText>
      </w:r>
      <w:r>
        <w:rPr>
          <w:webHidden/>
        </w:rPr>
      </w:r>
      <w:r>
        <w:rPr>
          <w:webHidden/>
        </w:rPr>
        <w:fldChar w:fldCharType="separate"/>
      </w:r>
      <w:ins w:id="48" w:author="Riley, George (NIH/NLM/NCBI) [E]" w:date="2020-02-10T23:49:00Z">
        <w:r w:rsidR="00A77855">
          <w:rPr>
            <w:webHidden/>
          </w:rPr>
          <w:t>71</w:t>
        </w:r>
      </w:ins>
      <w:del w:id="49" w:author="Riley, George (NIH/NLM/NCBI) [E]" w:date="2020-02-10T23:49:00Z">
        <w:r w:rsidDel="00A77855">
          <w:rPr>
            <w:webHidden/>
          </w:rPr>
          <w:delText>70</w:delText>
        </w:r>
      </w:del>
      <w:r>
        <w:rPr>
          <w:webHidden/>
        </w:rPr>
        <w:fldChar w:fldCharType="end"/>
      </w:r>
      <w:r w:rsidRPr="009F2D5F">
        <w:rPr>
          <w:rStyle w:val="Hyperlink"/>
        </w:rPr>
        <w:fldChar w:fldCharType="end"/>
      </w:r>
    </w:p>
    <w:p w14:paraId="7C1237BA" w14:textId="6FF9BD35"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"_Toc32270458"</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Creating an Archive</w:t>
      </w:r>
      <w:r>
        <w:rPr>
          <w:webHidden/>
        </w:rPr>
        <w:tab/>
      </w:r>
      <w:r>
        <w:rPr>
          <w:webHidden/>
        </w:rPr>
        <w:fldChar w:fldCharType="begin"/>
      </w:r>
      <w:r>
        <w:rPr>
          <w:webHidden/>
        </w:rPr>
        <w:instrText xml:space="preserve"> PAGEREF _Toc32270458 \h </w:instrText>
      </w:r>
      <w:r>
        <w:rPr>
          <w:webHidden/>
        </w:rPr>
      </w:r>
      <w:r>
        <w:rPr>
          <w:webHidden/>
        </w:rPr>
        <w:fldChar w:fldCharType="separate"/>
      </w:r>
      <w:ins w:id="50" w:author="Riley, George (NIH/NLM/NCBI) [E]" w:date="2020-02-10T23:49:00Z">
        <w:r w:rsidR="00A77855">
          <w:rPr>
            <w:webHidden/>
          </w:rPr>
          <w:t>71</w:t>
        </w:r>
      </w:ins>
      <w:del w:id="51" w:author="Riley, George (NIH/NLM/NCBI) [E]" w:date="2020-02-10T23:49:00Z">
        <w:r w:rsidDel="00A77855">
          <w:rPr>
            <w:webHidden/>
          </w:rPr>
          <w:delText>70</w:delText>
        </w:r>
      </w:del>
      <w:r>
        <w:rPr>
          <w:webHidden/>
        </w:rPr>
        <w:fldChar w:fldCharType="end"/>
      </w:r>
      <w:r w:rsidRPr="009F2D5F">
        <w:rPr>
          <w:rStyle w:val="Hyperlink"/>
        </w:rPr>
        <w:fldChar w:fldCharType="end"/>
      </w:r>
    </w:p>
    <w:p w14:paraId="61F0E749" w14:textId="5ADC7F08"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"_Toc32270459"</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Extracting an Archive</w:t>
      </w:r>
      <w:r>
        <w:rPr>
          <w:webHidden/>
        </w:rPr>
        <w:tab/>
      </w:r>
      <w:r>
        <w:rPr>
          <w:webHidden/>
        </w:rPr>
        <w:fldChar w:fldCharType="begin"/>
      </w:r>
      <w:r>
        <w:rPr>
          <w:webHidden/>
        </w:rPr>
        <w:instrText xml:space="preserve"> PAGEREF _Toc32270459 \h </w:instrText>
      </w:r>
      <w:r>
        <w:rPr>
          <w:webHidden/>
        </w:rPr>
      </w:r>
      <w:r>
        <w:rPr>
          <w:webHidden/>
        </w:rPr>
        <w:fldChar w:fldCharType="separate"/>
      </w:r>
      <w:ins w:id="52" w:author="Riley, George (NIH/NLM/NCBI) [E]" w:date="2020-02-10T23:49:00Z">
        <w:r w:rsidR="00A77855">
          <w:rPr>
            <w:webHidden/>
          </w:rPr>
          <w:t>72</w:t>
        </w:r>
      </w:ins>
      <w:del w:id="53" w:author="Riley, George (NIH/NLM/NCBI) [E]" w:date="2020-02-10T23:49:00Z">
        <w:r w:rsidDel="00A77855">
          <w:rPr>
            <w:webHidden/>
          </w:rPr>
          <w:delText>71</w:delText>
        </w:r>
      </w:del>
      <w:r>
        <w:rPr>
          <w:webHidden/>
        </w:rPr>
        <w:fldChar w:fldCharType="end"/>
      </w:r>
      <w:r w:rsidRPr="009F2D5F">
        <w:rPr>
          <w:rStyle w:val="Hyperlink"/>
        </w:rPr>
        <w:fldChar w:fldCharType="end"/>
      </w:r>
    </w:p>
    <w:p w14:paraId="71E5BA27" w14:textId="58023B95"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"_Toc32270460"</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OSIRIS Flexible Spreadsheet Export</w:t>
      </w:r>
      <w:r>
        <w:rPr>
          <w:webHidden/>
        </w:rPr>
        <w:tab/>
      </w:r>
      <w:r>
        <w:rPr>
          <w:webHidden/>
        </w:rPr>
        <w:fldChar w:fldCharType="begin"/>
      </w:r>
      <w:r>
        <w:rPr>
          <w:webHidden/>
        </w:rPr>
        <w:instrText xml:space="preserve"> PAGEREF _Toc32270460 \h </w:instrText>
      </w:r>
      <w:r>
        <w:rPr>
          <w:webHidden/>
        </w:rPr>
      </w:r>
      <w:r>
        <w:rPr>
          <w:webHidden/>
        </w:rPr>
        <w:fldChar w:fldCharType="separate"/>
      </w:r>
      <w:ins w:id="54" w:author="Riley, George (NIH/NLM/NCBI) [E]" w:date="2020-02-10T23:49:00Z">
        <w:r w:rsidR="00A77855">
          <w:rPr>
            <w:webHidden/>
          </w:rPr>
          <w:t>73</w:t>
        </w:r>
      </w:ins>
      <w:del w:id="55" w:author="Riley, George (NIH/NLM/NCBI) [E]" w:date="2020-02-10T23:49:00Z">
        <w:r w:rsidDel="00A77855">
          <w:rPr>
            <w:webHidden/>
          </w:rPr>
          <w:delText>72</w:delText>
        </w:r>
      </w:del>
      <w:r>
        <w:rPr>
          <w:webHidden/>
        </w:rPr>
        <w:fldChar w:fldCharType="end"/>
      </w:r>
      <w:r w:rsidRPr="009F2D5F">
        <w:rPr>
          <w:rStyle w:val="Hyperlink"/>
        </w:rPr>
        <w:fldChar w:fldCharType="end"/>
      </w:r>
    </w:p>
    <w:p w14:paraId="152353D2" w14:textId="68B4AF9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"_Toc32270461"</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Initial Setup</w:t>
      </w:r>
      <w:r>
        <w:rPr>
          <w:webHidden/>
        </w:rPr>
        <w:tab/>
      </w:r>
      <w:r>
        <w:rPr>
          <w:webHidden/>
        </w:rPr>
        <w:fldChar w:fldCharType="begin"/>
      </w:r>
      <w:r>
        <w:rPr>
          <w:webHidden/>
        </w:rPr>
        <w:instrText xml:space="preserve"> PAGEREF _Toc32270461 \h </w:instrText>
      </w:r>
      <w:r>
        <w:rPr>
          <w:webHidden/>
        </w:rPr>
      </w:r>
      <w:r>
        <w:rPr>
          <w:webHidden/>
        </w:rPr>
        <w:fldChar w:fldCharType="separate"/>
      </w:r>
      <w:ins w:id="56" w:author="Riley, George (NIH/NLM/NCBI) [E]" w:date="2020-02-10T23:49:00Z">
        <w:r w:rsidR="00A77855">
          <w:rPr>
            <w:webHidden/>
          </w:rPr>
          <w:t>73</w:t>
        </w:r>
      </w:ins>
      <w:del w:id="57" w:author="Riley, George (NIH/NLM/NCBI) [E]" w:date="2020-02-10T23:49:00Z">
        <w:r w:rsidDel="00A77855">
          <w:rPr>
            <w:webHidden/>
          </w:rPr>
          <w:delText>72</w:delText>
        </w:r>
      </w:del>
      <w:r>
        <w:rPr>
          <w:webHidden/>
        </w:rPr>
        <w:fldChar w:fldCharType="end"/>
      </w:r>
      <w:r w:rsidRPr="009F2D5F">
        <w:rPr>
          <w:rStyle w:val="Hyperlink"/>
        </w:rPr>
        <w:fldChar w:fldCharType="end"/>
      </w:r>
    </w:p>
    <w:p w14:paraId="07535744" w14:textId="76C2678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"_Toc32270462"</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Export Parameters</w:t>
      </w:r>
      <w:r>
        <w:rPr>
          <w:webHidden/>
        </w:rPr>
        <w:tab/>
      </w:r>
      <w:r>
        <w:rPr>
          <w:webHidden/>
        </w:rPr>
        <w:fldChar w:fldCharType="begin"/>
      </w:r>
      <w:r>
        <w:rPr>
          <w:webHidden/>
        </w:rPr>
        <w:instrText xml:space="preserve"> PAGEREF _Toc32270462 \h </w:instrText>
      </w:r>
      <w:r>
        <w:rPr>
          <w:webHidden/>
        </w:rPr>
      </w:r>
      <w:r>
        <w:rPr>
          <w:webHidden/>
        </w:rPr>
        <w:fldChar w:fldCharType="separate"/>
      </w:r>
      <w:ins w:id="58" w:author="Riley, George (NIH/NLM/NCBI) [E]" w:date="2020-02-10T23:49:00Z">
        <w:r w:rsidR="00A77855">
          <w:rPr>
            <w:webHidden/>
          </w:rPr>
          <w:t>75</w:t>
        </w:r>
      </w:ins>
      <w:del w:id="59" w:author="Riley, George (NIH/NLM/NCBI) [E]" w:date="2020-02-10T23:49:00Z">
        <w:r w:rsidDel="00A77855">
          <w:rPr>
            <w:webHidden/>
          </w:rPr>
          <w:delText>74</w:delText>
        </w:r>
      </w:del>
      <w:r>
        <w:rPr>
          <w:webHidden/>
        </w:rPr>
        <w:fldChar w:fldCharType="end"/>
      </w:r>
      <w:r w:rsidRPr="009F2D5F">
        <w:rPr>
          <w:rStyle w:val="Hyperlink"/>
        </w:rPr>
        <w:fldChar w:fldCharType="end"/>
      </w:r>
    </w:p>
    <w:p w14:paraId="2347731E" w14:textId="1B0BE25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"_Toc32270463"</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Example:</w:t>
      </w:r>
      <w:r>
        <w:rPr>
          <w:webHidden/>
        </w:rPr>
        <w:tab/>
      </w:r>
      <w:r>
        <w:rPr>
          <w:webHidden/>
        </w:rPr>
        <w:fldChar w:fldCharType="begin"/>
      </w:r>
      <w:r>
        <w:rPr>
          <w:webHidden/>
        </w:rPr>
        <w:instrText xml:space="preserve"> PAGEREF _Toc32270463 \h </w:instrText>
      </w:r>
      <w:r>
        <w:rPr>
          <w:webHidden/>
        </w:rPr>
      </w:r>
      <w:r>
        <w:rPr>
          <w:webHidden/>
        </w:rPr>
        <w:fldChar w:fldCharType="separate"/>
      </w:r>
      <w:ins w:id="60" w:author="Riley, George (NIH/NLM/NCBI) [E]" w:date="2020-02-10T23:49:00Z">
        <w:r w:rsidR="00A77855">
          <w:rPr>
            <w:webHidden/>
          </w:rPr>
          <w:t>78</w:t>
        </w:r>
      </w:ins>
      <w:del w:id="61" w:author="Riley, George (NIH/NLM/NCBI) [E]" w:date="2020-02-10T23:49:00Z">
        <w:r w:rsidDel="00A77855">
          <w:rPr>
            <w:webHidden/>
          </w:rPr>
          <w:delText>77</w:delText>
        </w:r>
      </w:del>
      <w:r>
        <w:rPr>
          <w:webHidden/>
        </w:rPr>
        <w:fldChar w:fldCharType="end"/>
      </w:r>
      <w:r w:rsidRPr="009F2D5F">
        <w:rPr>
          <w:rStyle w:val="Hyperlink"/>
        </w:rPr>
        <w:fldChar w:fldCharType="end"/>
      </w:r>
    </w:p>
    <w:p w14:paraId="07180E35" w14:textId="31F80F15"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"_Toc32270464"</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Export Setup Tutorial</w:t>
      </w:r>
      <w:r>
        <w:rPr>
          <w:webHidden/>
        </w:rPr>
        <w:tab/>
      </w:r>
      <w:r>
        <w:rPr>
          <w:webHidden/>
        </w:rPr>
        <w:fldChar w:fldCharType="begin"/>
      </w:r>
      <w:r>
        <w:rPr>
          <w:webHidden/>
        </w:rPr>
        <w:instrText xml:space="preserve"> PAGEREF _Toc32270464 \h </w:instrText>
      </w:r>
      <w:r>
        <w:rPr>
          <w:webHidden/>
        </w:rPr>
      </w:r>
      <w:r>
        <w:rPr>
          <w:webHidden/>
        </w:rPr>
        <w:fldChar w:fldCharType="separate"/>
      </w:r>
      <w:ins w:id="62" w:author="Riley, George (NIH/NLM/NCBI) [E]" w:date="2020-02-10T23:49:00Z">
        <w:r w:rsidR="00A77855">
          <w:rPr>
            <w:webHidden/>
          </w:rPr>
          <w:t>79</w:t>
        </w:r>
      </w:ins>
      <w:del w:id="63" w:author="Riley, George (NIH/NLM/NCBI) [E]" w:date="2020-02-10T23:49:00Z">
        <w:r w:rsidDel="00A77855">
          <w:rPr>
            <w:webHidden/>
          </w:rPr>
          <w:delText>78</w:delText>
        </w:r>
      </w:del>
      <w:r>
        <w:rPr>
          <w:webHidden/>
        </w:rPr>
        <w:fldChar w:fldCharType="end"/>
      </w:r>
      <w:r w:rsidRPr="009F2D5F">
        <w:rPr>
          <w:rStyle w:val="Hyperlink"/>
        </w:rPr>
        <w:fldChar w:fldCharType="end"/>
      </w:r>
    </w:p>
    <w:p w14:paraId="40E5C598" w14:textId="146777CA"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"_Toc32270465"</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OSIRIS Artifact Handling</w:t>
      </w:r>
      <w:r>
        <w:rPr>
          <w:webHidden/>
        </w:rPr>
        <w:tab/>
      </w:r>
      <w:r>
        <w:rPr>
          <w:webHidden/>
        </w:rPr>
        <w:fldChar w:fldCharType="begin"/>
      </w:r>
      <w:r>
        <w:rPr>
          <w:webHidden/>
        </w:rPr>
        <w:instrText xml:space="preserve"> PAGEREF _Toc32270465 \h </w:instrText>
      </w:r>
      <w:r>
        <w:rPr>
          <w:webHidden/>
        </w:rPr>
      </w:r>
      <w:r>
        <w:rPr>
          <w:webHidden/>
        </w:rPr>
        <w:fldChar w:fldCharType="separate"/>
      </w:r>
      <w:ins w:id="64" w:author="Riley, George (NIH/NLM/NCBI) [E]" w:date="2020-02-10T23:49:00Z">
        <w:r w:rsidR="00A77855">
          <w:rPr>
            <w:webHidden/>
          </w:rPr>
          <w:t>82</w:t>
        </w:r>
      </w:ins>
      <w:del w:id="65" w:author="Riley, George (NIH/NLM/NCBI) [E]" w:date="2020-02-10T23:49:00Z">
        <w:r w:rsidDel="00A77855">
          <w:rPr>
            <w:webHidden/>
          </w:rPr>
          <w:delText>81</w:delText>
        </w:r>
      </w:del>
      <w:r>
        <w:rPr>
          <w:webHidden/>
        </w:rPr>
        <w:fldChar w:fldCharType="end"/>
      </w:r>
      <w:r w:rsidRPr="009F2D5F">
        <w:rPr>
          <w:rStyle w:val="Hyperlink"/>
        </w:rPr>
        <w:fldChar w:fldCharType="end"/>
      </w:r>
    </w:p>
    <w:p w14:paraId="49DA36DA" w14:textId="606B4E15"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"_Toc32270466"</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Definitions</w:t>
      </w:r>
      <w:r>
        <w:rPr>
          <w:webHidden/>
        </w:rPr>
        <w:tab/>
      </w:r>
      <w:r>
        <w:rPr>
          <w:webHidden/>
        </w:rPr>
        <w:fldChar w:fldCharType="begin"/>
      </w:r>
      <w:r>
        <w:rPr>
          <w:webHidden/>
        </w:rPr>
        <w:instrText xml:space="preserve"> PAGEREF _Toc32270466 \h </w:instrText>
      </w:r>
      <w:r>
        <w:rPr>
          <w:webHidden/>
        </w:rPr>
      </w:r>
      <w:r>
        <w:rPr>
          <w:webHidden/>
        </w:rPr>
        <w:fldChar w:fldCharType="separate"/>
      </w:r>
      <w:ins w:id="66" w:author="Riley, George (NIH/NLM/NCBI) [E]" w:date="2020-02-10T23:49:00Z">
        <w:r w:rsidR="00A77855">
          <w:rPr>
            <w:webHidden/>
          </w:rPr>
          <w:t>89</w:t>
        </w:r>
      </w:ins>
      <w:del w:id="67" w:author="Riley, George (NIH/NLM/NCBI) [E]" w:date="2020-02-10T23:49:00Z">
        <w:r w:rsidDel="00A77855">
          <w:rPr>
            <w:webHidden/>
          </w:rPr>
          <w:delText>88</w:delText>
        </w:r>
      </w:del>
      <w:r>
        <w:rPr>
          <w:webHidden/>
        </w:rPr>
        <w:fldChar w:fldCharType="end"/>
      </w:r>
      <w:r w:rsidRPr="009F2D5F">
        <w:rPr>
          <w:rStyle w:val="Hyperlink"/>
        </w:rPr>
        <w:fldChar w:fldCharType="end"/>
      </w:r>
    </w:p>
    <w:p w14:paraId="537732D8" w14:textId="0F9F6355" w:rsidR="00543654" w:rsidRDefault="00543654">
      <w:pPr>
        <w:pStyle w:val="TOC1"/>
        <w:rPr>
          <w:rFonts w:asciiTheme="minorHAnsi" w:eastAsiaTheme="minorEastAsia" w:hAnsiTheme="minorHAnsi" w:cstheme="minorBidi"/>
          <w:b w:val="0"/>
          <w:color w:val="auto"/>
        </w:rPr>
      </w:pPr>
      <w:r w:rsidRPr="009F2D5F">
        <w:rPr>
          <w:rStyle w:val="Hyperlink"/>
        </w:rPr>
        <w:fldChar w:fldCharType="begin"/>
      </w:r>
      <w:r w:rsidRPr="009F2D5F">
        <w:rPr>
          <w:rStyle w:val="Hyperlink"/>
        </w:rPr>
        <w:instrText xml:space="preserve"> </w:instrText>
      </w:r>
      <w:r>
        <w:instrText>HYPERLINK \l "_Toc32270467"</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Appendices</w:t>
      </w:r>
      <w:r>
        <w:rPr>
          <w:webHidden/>
        </w:rPr>
        <w:tab/>
      </w:r>
      <w:r>
        <w:rPr>
          <w:webHidden/>
        </w:rPr>
        <w:fldChar w:fldCharType="begin"/>
      </w:r>
      <w:r>
        <w:rPr>
          <w:webHidden/>
        </w:rPr>
        <w:instrText xml:space="preserve"> PAGEREF _Toc32270467 \h </w:instrText>
      </w:r>
      <w:r>
        <w:rPr>
          <w:webHidden/>
        </w:rPr>
      </w:r>
      <w:r>
        <w:rPr>
          <w:webHidden/>
        </w:rPr>
        <w:fldChar w:fldCharType="separate"/>
      </w:r>
      <w:ins w:id="68" w:author="Riley, George (NIH/NLM/NCBI) [E]" w:date="2020-02-10T23:49:00Z">
        <w:r w:rsidR="00A77855">
          <w:rPr>
            <w:webHidden/>
          </w:rPr>
          <w:t>91</w:t>
        </w:r>
      </w:ins>
      <w:del w:id="69" w:author="Riley, George (NIH/NLM/NCBI) [E]" w:date="2020-02-10T23:49:00Z">
        <w:r w:rsidDel="00A77855">
          <w:rPr>
            <w:webHidden/>
          </w:rPr>
          <w:delText>90</w:delText>
        </w:r>
      </w:del>
      <w:r>
        <w:rPr>
          <w:webHidden/>
        </w:rPr>
        <w:fldChar w:fldCharType="end"/>
      </w:r>
      <w:r w:rsidRPr="009F2D5F">
        <w:rPr>
          <w:rStyle w:val="Hyperlink"/>
        </w:rPr>
        <w:fldChar w:fldCharType="end"/>
      </w:r>
    </w:p>
    <w:p w14:paraId="1EE666A8" w14:textId="70B27656"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"_Toc32270468"</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A. Program Elements</w:t>
      </w:r>
      <w:r>
        <w:rPr>
          <w:webHidden/>
        </w:rPr>
        <w:tab/>
      </w:r>
      <w:r>
        <w:rPr>
          <w:webHidden/>
        </w:rPr>
        <w:fldChar w:fldCharType="begin"/>
      </w:r>
      <w:r>
        <w:rPr>
          <w:webHidden/>
        </w:rPr>
        <w:instrText xml:space="preserve"> PAGEREF _Toc32270468 \h </w:instrText>
      </w:r>
      <w:r>
        <w:rPr>
          <w:webHidden/>
        </w:rPr>
      </w:r>
      <w:r>
        <w:rPr>
          <w:webHidden/>
        </w:rPr>
        <w:fldChar w:fldCharType="separate"/>
      </w:r>
      <w:ins w:id="70" w:author="Riley, George (NIH/NLM/NCBI) [E]" w:date="2020-02-10T23:49:00Z">
        <w:r w:rsidR="00A77855">
          <w:rPr>
            <w:webHidden/>
          </w:rPr>
          <w:t>91</w:t>
        </w:r>
      </w:ins>
      <w:del w:id="71" w:author="Riley, George (NIH/NLM/NCBI) [E]" w:date="2020-02-10T23:49:00Z">
        <w:r w:rsidDel="00A77855">
          <w:rPr>
            <w:webHidden/>
          </w:rPr>
          <w:delText>90</w:delText>
        </w:r>
      </w:del>
      <w:r>
        <w:rPr>
          <w:webHidden/>
        </w:rPr>
        <w:fldChar w:fldCharType="end"/>
      </w:r>
      <w:r w:rsidRPr="009F2D5F">
        <w:rPr>
          <w:rStyle w:val="Hyperlink"/>
        </w:rPr>
        <w:fldChar w:fldCharType="end"/>
      </w:r>
    </w:p>
    <w:p w14:paraId="07FCFAE0" w14:textId="0972C5DE"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"_Toc32270469"</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Compiled Software</w:t>
      </w:r>
      <w:r>
        <w:rPr>
          <w:noProof/>
          <w:webHidden/>
        </w:rPr>
        <w:tab/>
      </w:r>
      <w:r>
        <w:rPr>
          <w:noProof/>
          <w:webHidden/>
        </w:rPr>
        <w:fldChar w:fldCharType="begin"/>
      </w:r>
      <w:r>
        <w:rPr>
          <w:noProof/>
          <w:webHidden/>
        </w:rPr>
        <w:instrText xml:space="preserve"> PAGEREF _Toc32270469 \h </w:instrText>
      </w:r>
      <w:r>
        <w:rPr>
          <w:noProof/>
          <w:webHidden/>
        </w:rPr>
      </w:r>
      <w:r>
        <w:rPr>
          <w:noProof/>
          <w:webHidden/>
        </w:rPr>
        <w:fldChar w:fldCharType="separate"/>
      </w:r>
      <w:ins w:id="72" w:author="Riley, George (NIH/NLM/NCBI) [E]" w:date="2020-02-10T23:49:00Z">
        <w:r w:rsidR="00A77855">
          <w:rPr>
            <w:noProof/>
            <w:webHidden/>
          </w:rPr>
          <w:t>91</w:t>
        </w:r>
      </w:ins>
      <w:del w:id="73" w:author="Riley, George (NIH/NLM/NCBI) [E]" w:date="2020-02-10T23:49:00Z">
        <w:r w:rsidDel="00A77855">
          <w:rPr>
            <w:noProof/>
            <w:webHidden/>
          </w:rPr>
          <w:delText>90</w:delText>
        </w:r>
      </w:del>
      <w:r>
        <w:rPr>
          <w:noProof/>
          <w:webHidden/>
        </w:rPr>
        <w:fldChar w:fldCharType="end"/>
      </w:r>
      <w:r w:rsidRPr="009F2D5F">
        <w:rPr>
          <w:rStyle w:val="Hyperlink"/>
          <w:noProof/>
        </w:rPr>
        <w:fldChar w:fldCharType="end"/>
      </w:r>
    </w:p>
    <w:p w14:paraId="0F310D90" w14:textId="131D9C9C"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"_Toc32270470"</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Message Book</w:t>
      </w:r>
      <w:r>
        <w:rPr>
          <w:noProof/>
          <w:webHidden/>
        </w:rPr>
        <w:tab/>
      </w:r>
      <w:r>
        <w:rPr>
          <w:noProof/>
          <w:webHidden/>
        </w:rPr>
        <w:fldChar w:fldCharType="begin"/>
      </w:r>
      <w:r>
        <w:rPr>
          <w:noProof/>
          <w:webHidden/>
        </w:rPr>
        <w:instrText xml:space="preserve"> PAGEREF _Toc32270470 \h </w:instrText>
      </w:r>
      <w:r>
        <w:rPr>
          <w:noProof/>
          <w:webHidden/>
        </w:rPr>
      </w:r>
      <w:r>
        <w:rPr>
          <w:noProof/>
          <w:webHidden/>
        </w:rPr>
        <w:fldChar w:fldCharType="separate"/>
      </w:r>
      <w:ins w:id="74" w:author="Riley, George (NIH/NLM/NCBI) [E]" w:date="2020-02-10T23:49:00Z">
        <w:r w:rsidR="00A77855">
          <w:rPr>
            <w:noProof/>
            <w:webHidden/>
          </w:rPr>
          <w:t>91</w:t>
        </w:r>
      </w:ins>
      <w:del w:id="75" w:author="Riley, George (NIH/NLM/NCBI) [E]" w:date="2020-02-10T23:49:00Z">
        <w:r w:rsidDel="00A77855">
          <w:rPr>
            <w:noProof/>
            <w:webHidden/>
          </w:rPr>
          <w:delText>90</w:delText>
        </w:r>
      </w:del>
      <w:r>
        <w:rPr>
          <w:noProof/>
          <w:webHidden/>
        </w:rPr>
        <w:fldChar w:fldCharType="end"/>
      </w:r>
      <w:r w:rsidRPr="009F2D5F">
        <w:rPr>
          <w:rStyle w:val="Hyperlink"/>
          <w:noProof/>
        </w:rPr>
        <w:fldChar w:fldCharType="end"/>
      </w:r>
    </w:p>
    <w:p w14:paraId="67E20AE7" w14:textId="720DC0AB"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"_Toc32270471"</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Operating Procedures and Kit definitions</w:t>
      </w:r>
      <w:r>
        <w:rPr>
          <w:noProof/>
          <w:webHidden/>
        </w:rPr>
        <w:tab/>
      </w:r>
      <w:r>
        <w:rPr>
          <w:noProof/>
          <w:webHidden/>
        </w:rPr>
        <w:fldChar w:fldCharType="begin"/>
      </w:r>
      <w:r>
        <w:rPr>
          <w:noProof/>
          <w:webHidden/>
        </w:rPr>
        <w:instrText xml:space="preserve"> PAGEREF _Toc32270471 \h </w:instrText>
      </w:r>
      <w:r>
        <w:rPr>
          <w:noProof/>
          <w:webHidden/>
        </w:rPr>
      </w:r>
      <w:r>
        <w:rPr>
          <w:noProof/>
          <w:webHidden/>
        </w:rPr>
        <w:fldChar w:fldCharType="separate"/>
      </w:r>
      <w:ins w:id="76" w:author="Riley, George (NIH/NLM/NCBI) [E]" w:date="2020-02-10T23:49:00Z">
        <w:r w:rsidR="00A77855">
          <w:rPr>
            <w:noProof/>
            <w:webHidden/>
          </w:rPr>
          <w:t>92</w:t>
        </w:r>
      </w:ins>
      <w:del w:id="77" w:author="Riley, George (NIH/NLM/NCBI) [E]" w:date="2020-02-10T23:49:00Z">
        <w:r w:rsidDel="00A77855">
          <w:rPr>
            <w:noProof/>
            <w:webHidden/>
          </w:rPr>
          <w:delText>91</w:delText>
        </w:r>
      </w:del>
      <w:r>
        <w:rPr>
          <w:noProof/>
          <w:webHidden/>
        </w:rPr>
        <w:fldChar w:fldCharType="end"/>
      </w:r>
      <w:r w:rsidRPr="009F2D5F">
        <w:rPr>
          <w:rStyle w:val="Hyperlink"/>
          <w:noProof/>
        </w:rPr>
        <w:fldChar w:fldCharType="end"/>
      </w:r>
    </w:p>
    <w:p w14:paraId="65C92598" w14:textId="14A56293"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"_Toc32270472"</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Kit definitions</w:t>
      </w:r>
      <w:r>
        <w:rPr>
          <w:noProof/>
          <w:webHidden/>
        </w:rPr>
        <w:tab/>
      </w:r>
      <w:r>
        <w:rPr>
          <w:noProof/>
          <w:webHidden/>
        </w:rPr>
        <w:fldChar w:fldCharType="begin"/>
      </w:r>
      <w:r>
        <w:rPr>
          <w:noProof/>
          <w:webHidden/>
        </w:rPr>
        <w:instrText xml:space="preserve"> PAGEREF _Toc32270472 \h </w:instrText>
      </w:r>
      <w:r>
        <w:rPr>
          <w:noProof/>
          <w:webHidden/>
        </w:rPr>
      </w:r>
      <w:r>
        <w:rPr>
          <w:noProof/>
          <w:webHidden/>
        </w:rPr>
        <w:fldChar w:fldCharType="separate"/>
      </w:r>
      <w:ins w:id="78" w:author="Riley, George (NIH/NLM/NCBI) [E]" w:date="2020-02-10T23:49:00Z">
        <w:r w:rsidR="00A77855">
          <w:rPr>
            <w:noProof/>
            <w:webHidden/>
          </w:rPr>
          <w:t>92</w:t>
        </w:r>
      </w:ins>
      <w:del w:id="79" w:author="Riley, George (NIH/NLM/NCBI) [E]" w:date="2020-02-10T23:49:00Z">
        <w:r w:rsidDel="00A77855">
          <w:rPr>
            <w:noProof/>
            <w:webHidden/>
          </w:rPr>
          <w:delText>91</w:delText>
        </w:r>
      </w:del>
      <w:r>
        <w:rPr>
          <w:noProof/>
          <w:webHidden/>
        </w:rPr>
        <w:fldChar w:fldCharType="end"/>
      </w:r>
      <w:r w:rsidRPr="009F2D5F">
        <w:rPr>
          <w:rStyle w:val="Hyperlink"/>
          <w:noProof/>
        </w:rPr>
        <w:fldChar w:fldCharType="end"/>
      </w:r>
    </w:p>
    <w:p w14:paraId="70B424B6" w14:textId="27C35E05" w:rsidR="00543654" w:rsidRDefault="00543654">
      <w:pPr>
        <w:pStyle w:val="TOC4"/>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"_Toc32270473"</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b/>
          <w:noProof/>
        </w:rPr>
        <w:t>Elements Defined:</w:t>
      </w:r>
      <w:r>
        <w:rPr>
          <w:noProof/>
          <w:webHidden/>
        </w:rPr>
        <w:tab/>
      </w:r>
      <w:r>
        <w:rPr>
          <w:noProof/>
          <w:webHidden/>
        </w:rPr>
        <w:fldChar w:fldCharType="begin"/>
      </w:r>
      <w:r>
        <w:rPr>
          <w:noProof/>
          <w:webHidden/>
        </w:rPr>
        <w:instrText xml:space="preserve"> PAGEREF _Toc32270473 \h </w:instrText>
      </w:r>
      <w:r>
        <w:rPr>
          <w:noProof/>
          <w:webHidden/>
        </w:rPr>
      </w:r>
      <w:r>
        <w:rPr>
          <w:noProof/>
          <w:webHidden/>
        </w:rPr>
        <w:fldChar w:fldCharType="separate"/>
      </w:r>
      <w:ins w:id="80" w:author="Riley, George (NIH/NLM/NCBI) [E]" w:date="2020-02-10T23:49:00Z">
        <w:r w:rsidR="00A77855">
          <w:rPr>
            <w:noProof/>
            <w:webHidden/>
          </w:rPr>
          <w:t>92</w:t>
        </w:r>
      </w:ins>
      <w:del w:id="81" w:author="Riley, George (NIH/NLM/NCBI) [E]" w:date="2020-02-10T23:49:00Z">
        <w:r w:rsidDel="00A77855">
          <w:rPr>
            <w:noProof/>
            <w:webHidden/>
          </w:rPr>
          <w:delText>91</w:delText>
        </w:r>
      </w:del>
      <w:r>
        <w:rPr>
          <w:noProof/>
          <w:webHidden/>
        </w:rPr>
        <w:fldChar w:fldCharType="end"/>
      </w:r>
      <w:r w:rsidRPr="009F2D5F">
        <w:rPr>
          <w:rStyle w:val="Hyperlink"/>
          <w:noProof/>
        </w:rPr>
        <w:fldChar w:fldCharType="end"/>
      </w:r>
    </w:p>
    <w:p w14:paraId="49F15AEB" w14:textId="0CFABDA3" w:rsidR="00543654" w:rsidRDefault="00543654">
      <w:pPr>
        <w:pStyle w:val="TOC4"/>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"_Toc32270474"</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b/>
          <w:noProof/>
        </w:rPr>
        <w:t>Positive Controls Defined in Default Operating Procedures</w:t>
      </w:r>
      <w:r>
        <w:rPr>
          <w:noProof/>
          <w:webHidden/>
        </w:rPr>
        <w:tab/>
      </w:r>
      <w:r>
        <w:rPr>
          <w:noProof/>
          <w:webHidden/>
        </w:rPr>
        <w:fldChar w:fldCharType="begin"/>
      </w:r>
      <w:r>
        <w:rPr>
          <w:noProof/>
          <w:webHidden/>
        </w:rPr>
        <w:instrText xml:space="preserve"> PAGEREF _Toc32270474 \h </w:instrText>
      </w:r>
      <w:r>
        <w:rPr>
          <w:noProof/>
          <w:webHidden/>
        </w:rPr>
      </w:r>
      <w:r>
        <w:rPr>
          <w:noProof/>
          <w:webHidden/>
        </w:rPr>
        <w:fldChar w:fldCharType="separate"/>
      </w:r>
      <w:ins w:id="82" w:author="Riley, George (NIH/NLM/NCBI) [E]" w:date="2020-02-10T23:49:00Z">
        <w:r w:rsidR="00A77855">
          <w:rPr>
            <w:noProof/>
            <w:webHidden/>
          </w:rPr>
          <w:t>93</w:t>
        </w:r>
      </w:ins>
      <w:del w:id="83" w:author="Riley, George (NIH/NLM/NCBI) [E]" w:date="2020-02-10T23:49:00Z">
        <w:r w:rsidDel="00A77855">
          <w:rPr>
            <w:noProof/>
            <w:webHidden/>
          </w:rPr>
          <w:delText>92</w:delText>
        </w:r>
      </w:del>
      <w:r>
        <w:rPr>
          <w:noProof/>
          <w:webHidden/>
        </w:rPr>
        <w:fldChar w:fldCharType="end"/>
      </w:r>
      <w:r w:rsidRPr="009F2D5F">
        <w:rPr>
          <w:rStyle w:val="Hyperlink"/>
          <w:noProof/>
        </w:rPr>
        <w:fldChar w:fldCharType="end"/>
      </w:r>
    </w:p>
    <w:p w14:paraId="4B39CC80" w14:textId="0A49C533" w:rsidR="00543654" w:rsidRDefault="00543654">
      <w:pPr>
        <w:pStyle w:val="TOC4"/>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"_Toc32270475"</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b/>
          <w:noProof/>
        </w:rPr>
        <w:t>Core/Extended/Interlocus Boundaries</w:t>
      </w:r>
      <w:r>
        <w:rPr>
          <w:noProof/>
          <w:webHidden/>
        </w:rPr>
        <w:tab/>
      </w:r>
      <w:r>
        <w:rPr>
          <w:noProof/>
          <w:webHidden/>
        </w:rPr>
        <w:fldChar w:fldCharType="begin"/>
      </w:r>
      <w:r>
        <w:rPr>
          <w:noProof/>
          <w:webHidden/>
        </w:rPr>
        <w:instrText xml:space="preserve"> PAGEREF _Toc32270475 \h </w:instrText>
      </w:r>
      <w:r>
        <w:rPr>
          <w:noProof/>
          <w:webHidden/>
        </w:rPr>
      </w:r>
      <w:r>
        <w:rPr>
          <w:noProof/>
          <w:webHidden/>
        </w:rPr>
        <w:fldChar w:fldCharType="separate"/>
      </w:r>
      <w:ins w:id="84" w:author="Riley, George (NIH/NLM/NCBI) [E]" w:date="2020-02-10T23:49:00Z">
        <w:r w:rsidR="00A77855">
          <w:rPr>
            <w:noProof/>
            <w:webHidden/>
          </w:rPr>
          <w:t>95</w:t>
        </w:r>
      </w:ins>
      <w:del w:id="85" w:author="Riley, George (NIH/NLM/NCBI) [E]" w:date="2020-02-10T23:49:00Z">
        <w:r w:rsidDel="00A77855">
          <w:rPr>
            <w:noProof/>
            <w:webHidden/>
          </w:rPr>
          <w:delText>94</w:delText>
        </w:r>
      </w:del>
      <w:r>
        <w:rPr>
          <w:noProof/>
          <w:webHidden/>
        </w:rPr>
        <w:fldChar w:fldCharType="end"/>
      </w:r>
      <w:r w:rsidRPr="009F2D5F">
        <w:rPr>
          <w:rStyle w:val="Hyperlink"/>
          <w:noProof/>
        </w:rPr>
        <w:fldChar w:fldCharType="end"/>
      </w:r>
    </w:p>
    <w:p w14:paraId="03673042" w14:textId="4B1EE4BB"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"_Toc32270476"</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B. Site Folder Locations and Upgrading</w:t>
      </w:r>
      <w:r>
        <w:rPr>
          <w:webHidden/>
        </w:rPr>
        <w:tab/>
      </w:r>
      <w:r>
        <w:rPr>
          <w:webHidden/>
        </w:rPr>
        <w:fldChar w:fldCharType="begin"/>
      </w:r>
      <w:r>
        <w:rPr>
          <w:webHidden/>
        </w:rPr>
        <w:instrText xml:space="preserve"> PAGEREF _Toc32270476 \h </w:instrText>
      </w:r>
      <w:r>
        <w:rPr>
          <w:webHidden/>
        </w:rPr>
      </w:r>
      <w:r>
        <w:rPr>
          <w:webHidden/>
        </w:rPr>
        <w:fldChar w:fldCharType="separate"/>
      </w:r>
      <w:ins w:id="86" w:author="Riley, George (NIH/NLM/NCBI) [E]" w:date="2020-02-10T23:49:00Z">
        <w:r w:rsidR="00A77855">
          <w:rPr>
            <w:webHidden/>
          </w:rPr>
          <w:t>96</w:t>
        </w:r>
      </w:ins>
      <w:del w:id="87" w:author="Riley, George (NIH/NLM/NCBI) [E]" w:date="2020-02-10T23:49:00Z">
        <w:r w:rsidDel="00A77855">
          <w:rPr>
            <w:webHidden/>
          </w:rPr>
          <w:delText>95</w:delText>
        </w:r>
      </w:del>
      <w:r>
        <w:rPr>
          <w:webHidden/>
        </w:rPr>
        <w:fldChar w:fldCharType="end"/>
      </w:r>
      <w:r w:rsidRPr="009F2D5F">
        <w:rPr>
          <w:rStyle w:val="Hyperlink"/>
        </w:rPr>
        <w:fldChar w:fldCharType="end"/>
      </w:r>
    </w:p>
    <w:p w14:paraId="28B2FAB7" w14:textId="7B39C467"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"_Toc32270477"</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Site Folder location</w:t>
      </w:r>
      <w:r>
        <w:rPr>
          <w:noProof/>
          <w:webHidden/>
        </w:rPr>
        <w:tab/>
      </w:r>
      <w:r>
        <w:rPr>
          <w:noProof/>
          <w:webHidden/>
        </w:rPr>
        <w:fldChar w:fldCharType="begin"/>
      </w:r>
      <w:r>
        <w:rPr>
          <w:noProof/>
          <w:webHidden/>
        </w:rPr>
        <w:instrText xml:space="preserve"> PAGEREF _Toc32270477 \h </w:instrText>
      </w:r>
      <w:r>
        <w:rPr>
          <w:noProof/>
          <w:webHidden/>
        </w:rPr>
      </w:r>
      <w:r>
        <w:rPr>
          <w:noProof/>
          <w:webHidden/>
        </w:rPr>
        <w:fldChar w:fldCharType="separate"/>
      </w:r>
      <w:ins w:id="88" w:author="Riley, George (NIH/NLM/NCBI) [E]" w:date="2020-02-10T23:49:00Z">
        <w:r w:rsidR="00A77855">
          <w:rPr>
            <w:noProof/>
            <w:webHidden/>
          </w:rPr>
          <w:t>96</w:t>
        </w:r>
      </w:ins>
      <w:del w:id="89" w:author="Riley, George (NIH/NLM/NCBI) [E]" w:date="2020-02-10T23:49:00Z">
        <w:r w:rsidDel="00A77855">
          <w:rPr>
            <w:noProof/>
            <w:webHidden/>
          </w:rPr>
          <w:delText>95</w:delText>
        </w:r>
      </w:del>
      <w:r>
        <w:rPr>
          <w:noProof/>
          <w:webHidden/>
        </w:rPr>
        <w:fldChar w:fldCharType="end"/>
      </w:r>
      <w:r w:rsidRPr="009F2D5F">
        <w:rPr>
          <w:rStyle w:val="Hyperlink"/>
          <w:noProof/>
        </w:rPr>
        <w:fldChar w:fldCharType="end"/>
      </w:r>
    </w:p>
    <w:p w14:paraId="754914CC" w14:textId="7230A7E3"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"_Toc32270478"</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Permissions for Site and Volumes directory</w:t>
      </w:r>
      <w:r>
        <w:rPr>
          <w:noProof/>
          <w:webHidden/>
        </w:rPr>
        <w:tab/>
      </w:r>
      <w:r>
        <w:rPr>
          <w:noProof/>
          <w:webHidden/>
        </w:rPr>
        <w:fldChar w:fldCharType="begin"/>
      </w:r>
      <w:r>
        <w:rPr>
          <w:noProof/>
          <w:webHidden/>
        </w:rPr>
        <w:instrText xml:space="preserve"> PAGEREF _Toc32270478 \h </w:instrText>
      </w:r>
      <w:r>
        <w:rPr>
          <w:noProof/>
          <w:webHidden/>
        </w:rPr>
      </w:r>
      <w:r>
        <w:rPr>
          <w:noProof/>
          <w:webHidden/>
        </w:rPr>
        <w:fldChar w:fldCharType="separate"/>
      </w:r>
      <w:ins w:id="90" w:author="Riley, George (NIH/NLM/NCBI) [E]" w:date="2020-02-10T23:49:00Z">
        <w:r w:rsidR="00A77855">
          <w:rPr>
            <w:noProof/>
            <w:webHidden/>
          </w:rPr>
          <w:t>97</w:t>
        </w:r>
      </w:ins>
      <w:del w:id="91" w:author="Riley, George (NIH/NLM/NCBI) [E]" w:date="2020-02-10T23:49:00Z">
        <w:r w:rsidDel="00A77855">
          <w:rPr>
            <w:noProof/>
            <w:webHidden/>
          </w:rPr>
          <w:delText>96</w:delText>
        </w:r>
      </w:del>
      <w:r>
        <w:rPr>
          <w:noProof/>
          <w:webHidden/>
        </w:rPr>
        <w:fldChar w:fldCharType="end"/>
      </w:r>
      <w:r w:rsidRPr="009F2D5F">
        <w:rPr>
          <w:rStyle w:val="Hyperlink"/>
          <w:noProof/>
        </w:rPr>
        <w:fldChar w:fldCharType="end"/>
      </w:r>
    </w:p>
    <w:p w14:paraId="0FAFB98B" w14:textId="4FA5B510"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"_Toc32270479"</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Determining OP names in file folders</w:t>
      </w:r>
      <w:r>
        <w:rPr>
          <w:noProof/>
          <w:webHidden/>
        </w:rPr>
        <w:tab/>
      </w:r>
      <w:r>
        <w:rPr>
          <w:noProof/>
          <w:webHidden/>
        </w:rPr>
        <w:fldChar w:fldCharType="begin"/>
      </w:r>
      <w:r>
        <w:rPr>
          <w:noProof/>
          <w:webHidden/>
        </w:rPr>
        <w:instrText xml:space="preserve"> PAGEREF _Toc32270479 \h </w:instrText>
      </w:r>
      <w:r>
        <w:rPr>
          <w:noProof/>
          <w:webHidden/>
        </w:rPr>
      </w:r>
      <w:r>
        <w:rPr>
          <w:noProof/>
          <w:webHidden/>
        </w:rPr>
        <w:fldChar w:fldCharType="separate"/>
      </w:r>
      <w:ins w:id="92" w:author="Riley, George (NIH/NLM/NCBI) [E]" w:date="2020-02-10T23:49:00Z">
        <w:r w:rsidR="00A77855">
          <w:rPr>
            <w:noProof/>
            <w:webHidden/>
          </w:rPr>
          <w:t>97</w:t>
        </w:r>
      </w:ins>
      <w:del w:id="93" w:author="Riley, George (NIH/NLM/NCBI) [E]" w:date="2020-02-10T23:49:00Z">
        <w:r w:rsidDel="00A77855">
          <w:rPr>
            <w:noProof/>
            <w:webHidden/>
          </w:rPr>
          <w:delText>96</w:delText>
        </w:r>
      </w:del>
      <w:r>
        <w:rPr>
          <w:noProof/>
          <w:webHidden/>
        </w:rPr>
        <w:fldChar w:fldCharType="end"/>
      </w:r>
      <w:r w:rsidRPr="009F2D5F">
        <w:rPr>
          <w:rStyle w:val="Hyperlink"/>
          <w:noProof/>
        </w:rPr>
        <w:fldChar w:fldCharType="end"/>
      </w:r>
    </w:p>
    <w:p w14:paraId="636DBE78" w14:textId="231FFB8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"_Toc32270480"</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C.  Sample Rework</w:t>
      </w:r>
      <w:r>
        <w:rPr>
          <w:webHidden/>
        </w:rPr>
        <w:tab/>
      </w:r>
      <w:r>
        <w:rPr>
          <w:webHidden/>
        </w:rPr>
        <w:fldChar w:fldCharType="begin"/>
      </w:r>
      <w:r>
        <w:rPr>
          <w:webHidden/>
        </w:rPr>
        <w:instrText xml:space="preserve"> PAGEREF _Toc32270480 \h </w:instrText>
      </w:r>
      <w:r>
        <w:rPr>
          <w:webHidden/>
        </w:rPr>
      </w:r>
      <w:r>
        <w:rPr>
          <w:webHidden/>
        </w:rPr>
        <w:fldChar w:fldCharType="separate"/>
      </w:r>
      <w:ins w:id="94" w:author="Riley, George (NIH/NLM/NCBI) [E]" w:date="2020-02-10T23:49:00Z">
        <w:r w:rsidR="00A77855">
          <w:rPr>
            <w:webHidden/>
          </w:rPr>
          <w:t>98</w:t>
        </w:r>
      </w:ins>
      <w:del w:id="95" w:author="Riley, George (NIH/NLM/NCBI) [E]" w:date="2020-02-10T23:49:00Z">
        <w:r w:rsidDel="00A77855">
          <w:rPr>
            <w:webHidden/>
          </w:rPr>
          <w:delText>97</w:delText>
        </w:r>
      </w:del>
      <w:r>
        <w:rPr>
          <w:webHidden/>
        </w:rPr>
        <w:fldChar w:fldCharType="end"/>
      </w:r>
      <w:r w:rsidRPr="009F2D5F">
        <w:rPr>
          <w:rStyle w:val="Hyperlink"/>
        </w:rPr>
        <w:fldChar w:fldCharType="end"/>
      </w:r>
    </w:p>
    <w:p w14:paraId="0430EB8C" w14:textId="1D026123"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"_Toc32270481"</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D. Quality Assurance and Automation Uses</w:t>
      </w:r>
      <w:r>
        <w:rPr>
          <w:webHidden/>
        </w:rPr>
        <w:tab/>
      </w:r>
      <w:r>
        <w:rPr>
          <w:webHidden/>
        </w:rPr>
        <w:fldChar w:fldCharType="begin"/>
      </w:r>
      <w:r>
        <w:rPr>
          <w:webHidden/>
        </w:rPr>
        <w:instrText xml:space="preserve"> PAGEREF _Toc32270481 \h </w:instrText>
      </w:r>
      <w:r>
        <w:rPr>
          <w:webHidden/>
        </w:rPr>
      </w:r>
      <w:r>
        <w:rPr>
          <w:webHidden/>
        </w:rPr>
        <w:fldChar w:fldCharType="separate"/>
      </w:r>
      <w:ins w:id="96" w:author="Riley, George (NIH/NLM/NCBI) [E]" w:date="2020-02-10T23:49:00Z">
        <w:r w:rsidR="00A77855">
          <w:rPr>
            <w:webHidden/>
          </w:rPr>
          <w:t>99</w:t>
        </w:r>
      </w:ins>
      <w:del w:id="97" w:author="Riley, George (NIH/NLM/NCBI) [E]" w:date="2020-02-10T23:49:00Z">
        <w:r w:rsidDel="00A77855">
          <w:rPr>
            <w:webHidden/>
          </w:rPr>
          <w:delText>98</w:delText>
        </w:r>
      </w:del>
      <w:r>
        <w:rPr>
          <w:webHidden/>
        </w:rPr>
        <w:fldChar w:fldCharType="end"/>
      </w:r>
      <w:r w:rsidRPr="009F2D5F">
        <w:rPr>
          <w:rStyle w:val="Hyperlink"/>
        </w:rPr>
        <w:fldChar w:fldCharType="end"/>
      </w:r>
    </w:p>
    <w:p w14:paraId="63C90730" w14:textId="7F553A6D"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"_Toc32270482"</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E. User Defined File Export</w:t>
      </w:r>
      <w:r>
        <w:rPr>
          <w:webHidden/>
        </w:rPr>
        <w:tab/>
      </w:r>
      <w:r>
        <w:rPr>
          <w:webHidden/>
        </w:rPr>
        <w:fldChar w:fldCharType="begin"/>
      </w:r>
      <w:r>
        <w:rPr>
          <w:webHidden/>
        </w:rPr>
        <w:instrText xml:space="preserve"> PAGEREF _Toc32270482 \h </w:instrText>
      </w:r>
      <w:r>
        <w:rPr>
          <w:webHidden/>
        </w:rPr>
      </w:r>
      <w:r>
        <w:rPr>
          <w:webHidden/>
        </w:rPr>
        <w:fldChar w:fldCharType="separate"/>
      </w:r>
      <w:ins w:id="98" w:author="Riley, George (NIH/NLM/NCBI) [E]" w:date="2020-02-10T23:49:00Z">
        <w:r w:rsidR="00A77855">
          <w:rPr>
            <w:webHidden/>
          </w:rPr>
          <w:t>101</w:t>
        </w:r>
      </w:ins>
      <w:del w:id="99" w:author="Riley, George (NIH/NLM/NCBI) [E]" w:date="2020-02-10T23:49:00Z">
        <w:r w:rsidDel="00A77855">
          <w:rPr>
            <w:webHidden/>
          </w:rPr>
          <w:delText>100</w:delText>
        </w:r>
      </w:del>
      <w:r>
        <w:rPr>
          <w:webHidden/>
        </w:rPr>
        <w:fldChar w:fldCharType="end"/>
      </w:r>
      <w:r w:rsidRPr="009F2D5F">
        <w:rPr>
          <w:rStyle w:val="Hyperlink"/>
        </w:rPr>
        <w:fldChar w:fldCharType="end"/>
      </w:r>
    </w:p>
    <w:p w14:paraId="3225B885" w14:textId="03AF6914"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"_Toc32270483"</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F. Artifact List</w:t>
      </w:r>
      <w:r>
        <w:rPr>
          <w:webHidden/>
        </w:rPr>
        <w:tab/>
      </w:r>
      <w:r>
        <w:rPr>
          <w:webHidden/>
        </w:rPr>
        <w:fldChar w:fldCharType="begin"/>
      </w:r>
      <w:r>
        <w:rPr>
          <w:webHidden/>
        </w:rPr>
        <w:instrText xml:space="preserve"> PAGEREF _Toc32270483 \h </w:instrText>
      </w:r>
      <w:r>
        <w:rPr>
          <w:webHidden/>
        </w:rPr>
      </w:r>
      <w:r>
        <w:rPr>
          <w:webHidden/>
        </w:rPr>
        <w:fldChar w:fldCharType="separate"/>
      </w:r>
      <w:ins w:id="100" w:author="Riley, George (NIH/NLM/NCBI) [E]" w:date="2020-02-10T23:49:00Z">
        <w:r w:rsidR="00A77855">
          <w:rPr>
            <w:webHidden/>
          </w:rPr>
          <w:t>103</w:t>
        </w:r>
      </w:ins>
      <w:del w:id="101" w:author="Riley, George (NIH/NLM/NCBI) [E]" w:date="2020-02-10T23:49:00Z">
        <w:r w:rsidDel="00A77855">
          <w:rPr>
            <w:webHidden/>
          </w:rPr>
          <w:delText>102</w:delText>
        </w:r>
      </w:del>
      <w:r>
        <w:rPr>
          <w:webHidden/>
        </w:rPr>
        <w:fldChar w:fldCharType="end"/>
      </w:r>
      <w:r w:rsidRPr="009F2D5F">
        <w:rPr>
          <w:rStyle w:val="Hyperlink"/>
        </w:rPr>
        <w:fldChar w:fldCharType="end"/>
      </w:r>
    </w:p>
    <w:p w14:paraId="6C24985C" w14:textId="7B5ED2F1"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"_Toc32270484"</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G. Adding a New Kit</w:t>
      </w:r>
      <w:r>
        <w:rPr>
          <w:webHidden/>
        </w:rPr>
        <w:tab/>
      </w:r>
      <w:r>
        <w:rPr>
          <w:webHidden/>
        </w:rPr>
        <w:fldChar w:fldCharType="begin"/>
      </w:r>
      <w:r>
        <w:rPr>
          <w:webHidden/>
        </w:rPr>
        <w:instrText xml:space="preserve"> PAGEREF _Toc32270484 \h </w:instrText>
      </w:r>
      <w:r>
        <w:rPr>
          <w:webHidden/>
        </w:rPr>
      </w:r>
      <w:r>
        <w:rPr>
          <w:webHidden/>
        </w:rPr>
        <w:fldChar w:fldCharType="separate"/>
      </w:r>
      <w:ins w:id="102" w:author="Riley, George (NIH/NLM/NCBI) [E]" w:date="2020-02-10T23:49:00Z">
        <w:r w:rsidR="00A77855">
          <w:rPr>
            <w:webHidden/>
          </w:rPr>
          <w:t>109</w:t>
        </w:r>
      </w:ins>
      <w:del w:id="103" w:author="Riley, George (NIH/NLM/NCBI) [E]" w:date="2020-02-10T23:49:00Z">
        <w:r w:rsidDel="00A77855">
          <w:rPr>
            <w:webHidden/>
          </w:rPr>
          <w:delText>108</w:delText>
        </w:r>
      </w:del>
      <w:r>
        <w:rPr>
          <w:webHidden/>
        </w:rPr>
        <w:fldChar w:fldCharType="end"/>
      </w:r>
      <w:r w:rsidRPr="009F2D5F">
        <w:rPr>
          <w:rStyle w:val="Hyperlink"/>
        </w:rPr>
        <w:fldChar w:fldCharType="end"/>
      </w:r>
    </w:p>
    <w:p w14:paraId="52F5FDA7" w14:textId="7FCF6DF8"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"_Toc32270485"</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New Kit</w:t>
      </w:r>
      <w:r>
        <w:rPr>
          <w:noProof/>
          <w:webHidden/>
        </w:rPr>
        <w:tab/>
      </w:r>
      <w:r>
        <w:rPr>
          <w:noProof/>
          <w:webHidden/>
        </w:rPr>
        <w:fldChar w:fldCharType="begin"/>
      </w:r>
      <w:r>
        <w:rPr>
          <w:noProof/>
          <w:webHidden/>
        </w:rPr>
        <w:instrText xml:space="preserve"> PAGEREF _Toc32270485 \h </w:instrText>
      </w:r>
      <w:r>
        <w:rPr>
          <w:noProof/>
          <w:webHidden/>
        </w:rPr>
      </w:r>
      <w:r>
        <w:rPr>
          <w:noProof/>
          <w:webHidden/>
        </w:rPr>
        <w:fldChar w:fldCharType="separate"/>
      </w:r>
      <w:ins w:id="104" w:author="Riley, George (NIH/NLM/NCBI) [E]" w:date="2020-02-10T23:49:00Z">
        <w:r w:rsidR="00A77855">
          <w:rPr>
            <w:noProof/>
            <w:webHidden/>
          </w:rPr>
          <w:t>109</w:t>
        </w:r>
      </w:ins>
      <w:del w:id="105" w:author="Riley, George (NIH/NLM/NCBI) [E]" w:date="2020-02-10T23:49:00Z">
        <w:r w:rsidDel="00A77855">
          <w:rPr>
            <w:noProof/>
            <w:webHidden/>
          </w:rPr>
          <w:delText>108</w:delText>
        </w:r>
      </w:del>
      <w:r>
        <w:rPr>
          <w:noProof/>
          <w:webHidden/>
        </w:rPr>
        <w:fldChar w:fldCharType="end"/>
      </w:r>
      <w:r w:rsidRPr="009F2D5F">
        <w:rPr>
          <w:rStyle w:val="Hyperlink"/>
          <w:noProof/>
        </w:rPr>
        <w:fldChar w:fldCharType="end"/>
      </w:r>
    </w:p>
    <w:p w14:paraId="4210CFCD" w14:textId="53BABE33"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"_Toc32270486"</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H.  Dynamic Baseline Analysis and Normalization</w:t>
      </w:r>
      <w:r>
        <w:rPr>
          <w:webHidden/>
        </w:rPr>
        <w:tab/>
      </w:r>
      <w:r>
        <w:rPr>
          <w:webHidden/>
        </w:rPr>
        <w:fldChar w:fldCharType="begin"/>
      </w:r>
      <w:r>
        <w:rPr>
          <w:webHidden/>
        </w:rPr>
        <w:instrText xml:space="preserve"> PAGEREF _Toc32270486 \h </w:instrText>
      </w:r>
      <w:r>
        <w:rPr>
          <w:webHidden/>
        </w:rPr>
      </w:r>
      <w:r>
        <w:rPr>
          <w:webHidden/>
        </w:rPr>
        <w:fldChar w:fldCharType="separate"/>
      </w:r>
      <w:ins w:id="106" w:author="Riley, George (NIH/NLM/NCBI) [E]" w:date="2020-02-10T23:49:00Z">
        <w:r w:rsidR="00A77855">
          <w:rPr>
            <w:webHidden/>
          </w:rPr>
          <w:t>110</w:t>
        </w:r>
      </w:ins>
      <w:del w:id="107" w:author="Riley, George (NIH/NLM/NCBI) [E]" w:date="2020-02-10T23:49:00Z">
        <w:r w:rsidDel="00A77855">
          <w:rPr>
            <w:webHidden/>
          </w:rPr>
          <w:delText>109</w:delText>
        </w:r>
      </w:del>
      <w:r>
        <w:rPr>
          <w:webHidden/>
        </w:rPr>
        <w:fldChar w:fldCharType="end"/>
      </w:r>
      <w:r w:rsidRPr="009F2D5F">
        <w:rPr>
          <w:rStyle w:val="Hyperlink"/>
        </w:rPr>
        <w:fldChar w:fldCharType="end"/>
      </w:r>
    </w:p>
    <w:p w14:paraId="1A00C70A" w14:textId="3E1F9527"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"_Toc32270487"</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Raw data filtering:</w:t>
      </w:r>
      <w:r>
        <w:rPr>
          <w:noProof/>
          <w:webHidden/>
        </w:rPr>
        <w:tab/>
      </w:r>
      <w:r>
        <w:rPr>
          <w:noProof/>
          <w:webHidden/>
        </w:rPr>
        <w:fldChar w:fldCharType="begin"/>
      </w:r>
      <w:r>
        <w:rPr>
          <w:noProof/>
          <w:webHidden/>
        </w:rPr>
        <w:instrText xml:space="preserve"> PAGEREF _Toc32270487 \h </w:instrText>
      </w:r>
      <w:r>
        <w:rPr>
          <w:noProof/>
          <w:webHidden/>
        </w:rPr>
      </w:r>
      <w:r>
        <w:rPr>
          <w:noProof/>
          <w:webHidden/>
        </w:rPr>
        <w:fldChar w:fldCharType="separate"/>
      </w:r>
      <w:ins w:id="108" w:author="Riley, George (NIH/NLM/NCBI) [E]" w:date="2020-02-10T23:49:00Z">
        <w:r w:rsidR="00A77855">
          <w:rPr>
            <w:noProof/>
            <w:webHidden/>
          </w:rPr>
          <w:t>111</w:t>
        </w:r>
      </w:ins>
      <w:del w:id="109" w:author="Riley, George (NIH/NLM/NCBI) [E]" w:date="2020-02-10T23:49:00Z">
        <w:r w:rsidDel="00A77855">
          <w:rPr>
            <w:noProof/>
            <w:webHidden/>
          </w:rPr>
          <w:delText>110</w:delText>
        </w:r>
      </w:del>
      <w:r>
        <w:rPr>
          <w:noProof/>
          <w:webHidden/>
        </w:rPr>
        <w:fldChar w:fldCharType="end"/>
      </w:r>
      <w:r w:rsidRPr="009F2D5F">
        <w:rPr>
          <w:rStyle w:val="Hyperlink"/>
          <w:noProof/>
        </w:rPr>
        <w:fldChar w:fldCharType="end"/>
      </w:r>
    </w:p>
    <w:p w14:paraId="2AE07CC3" w14:textId="5CA9BEDA"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"_Toc32270488"</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Detecting the true baseline:</w:t>
      </w:r>
      <w:r>
        <w:rPr>
          <w:noProof/>
          <w:webHidden/>
        </w:rPr>
        <w:tab/>
      </w:r>
      <w:r>
        <w:rPr>
          <w:noProof/>
          <w:webHidden/>
        </w:rPr>
        <w:fldChar w:fldCharType="begin"/>
      </w:r>
      <w:r>
        <w:rPr>
          <w:noProof/>
          <w:webHidden/>
        </w:rPr>
        <w:instrText xml:space="preserve"> PAGEREF _Toc32270488 \h </w:instrText>
      </w:r>
      <w:r>
        <w:rPr>
          <w:noProof/>
          <w:webHidden/>
        </w:rPr>
      </w:r>
      <w:r>
        <w:rPr>
          <w:noProof/>
          <w:webHidden/>
        </w:rPr>
        <w:fldChar w:fldCharType="separate"/>
      </w:r>
      <w:ins w:id="110" w:author="Riley, George (NIH/NLM/NCBI) [E]" w:date="2020-02-10T23:49:00Z">
        <w:r w:rsidR="00A77855">
          <w:rPr>
            <w:noProof/>
            <w:webHidden/>
          </w:rPr>
          <w:t>112</w:t>
        </w:r>
      </w:ins>
      <w:del w:id="111" w:author="Riley, George (NIH/NLM/NCBI) [E]" w:date="2020-02-10T23:49:00Z">
        <w:r w:rsidDel="00A77855">
          <w:rPr>
            <w:noProof/>
            <w:webHidden/>
          </w:rPr>
          <w:delText>111</w:delText>
        </w:r>
      </w:del>
      <w:r>
        <w:rPr>
          <w:noProof/>
          <w:webHidden/>
        </w:rPr>
        <w:fldChar w:fldCharType="end"/>
      </w:r>
      <w:r w:rsidRPr="009F2D5F">
        <w:rPr>
          <w:rStyle w:val="Hyperlink"/>
          <w:noProof/>
        </w:rPr>
        <w:fldChar w:fldCharType="end"/>
      </w:r>
    </w:p>
    <w:p w14:paraId="011F0C2D" w14:textId="770B882F"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"_Toc32270489"</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I.  Troubleshooting and FAQ</w:t>
      </w:r>
      <w:r>
        <w:rPr>
          <w:webHidden/>
        </w:rPr>
        <w:tab/>
      </w:r>
      <w:r>
        <w:rPr>
          <w:webHidden/>
        </w:rPr>
        <w:fldChar w:fldCharType="begin"/>
      </w:r>
      <w:r>
        <w:rPr>
          <w:webHidden/>
        </w:rPr>
        <w:instrText xml:space="preserve"> PAGEREF _Toc32270489 \h </w:instrText>
      </w:r>
      <w:r>
        <w:rPr>
          <w:webHidden/>
        </w:rPr>
      </w:r>
      <w:r>
        <w:rPr>
          <w:webHidden/>
        </w:rPr>
        <w:fldChar w:fldCharType="separate"/>
      </w:r>
      <w:ins w:id="112" w:author="Riley, George (NIH/NLM/NCBI) [E]" w:date="2020-02-10T23:49:00Z">
        <w:r w:rsidR="00A77855">
          <w:rPr>
            <w:webHidden/>
          </w:rPr>
          <w:t>113</w:t>
        </w:r>
      </w:ins>
      <w:del w:id="113" w:author="Riley, George (NIH/NLM/NCBI) [E]" w:date="2020-02-10T23:49:00Z">
        <w:r w:rsidDel="00A77855">
          <w:rPr>
            <w:webHidden/>
          </w:rPr>
          <w:delText>112</w:delText>
        </w:r>
      </w:del>
      <w:r>
        <w:rPr>
          <w:webHidden/>
        </w:rPr>
        <w:fldChar w:fldCharType="end"/>
      </w:r>
      <w:r w:rsidRPr="009F2D5F">
        <w:rPr>
          <w:rStyle w:val="Hyperlink"/>
        </w:rPr>
        <w:fldChar w:fldCharType="end"/>
      </w:r>
    </w:p>
    <w:p w14:paraId="1F22CAD4" w14:textId="10746EDC"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"_Toc32270490"</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Troubleshooting</w:t>
      </w:r>
      <w:r>
        <w:rPr>
          <w:noProof/>
          <w:webHidden/>
        </w:rPr>
        <w:tab/>
      </w:r>
      <w:r>
        <w:rPr>
          <w:noProof/>
          <w:webHidden/>
        </w:rPr>
        <w:fldChar w:fldCharType="begin"/>
      </w:r>
      <w:r>
        <w:rPr>
          <w:noProof/>
          <w:webHidden/>
        </w:rPr>
        <w:instrText xml:space="preserve"> PAGEREF _Toc32270490 \h </w:instrText>
      </w:r>
      <w:r>
        <w:rPr>
          <w:noProof/>
          <w:webHidden/>
        </w:rPr>
      </w:r>
      <w:r>
        <w:rPr>
          <w:noProof/>
          <w:webHidden/>
        </w:rPr>
        <w:fldChar w:fldCharType="separate"/>
      </w:r>
      <w:ins w:id="114" w:author="Riley, George (NIH/NLM/NCBI) [E]" w:date="2020-02-10T23:49:00Z">
        <w:r w:rsidR="00A77855">
          <w:rPr>
            <w:noProof/>
            <w:webHidden/>
          </w:rPr>
          <w:t>113</w:t>
        </w:r>
      </w:ins>
      <w:del w:id="115" w:author="Riley, George (NIH/NLM/NCBI) [E]" w:date="2020-02-10T23:49:00Z">
        <w:r w:rsidDel="00A77855">
          <w:rPr>
            <w:noProof/>
            <w:webHidden/>
          </w:rPr>
          <w:delText>112</w:delText>
        </w:r>
      </w:del>
      <w:r>
        <w:rPr>
          <w:noProof/>
          <w:webHidden/>
        </w:rPr>
        <w:fldChar w:fldCharType="end"/>
      </w:r>
      <w:r w:rsidRPr="009F2D5F">
        <w:rPr>
          <w:rStyle w:val="Hyperlink"/>
          <w:noProof/>
        </w:rPr>
        <w:fldChar w:fldCharType="end"/>
      </w:r>
    </w:p>
    <w:p w14:paraId="14CBEE80" w14:textId="5DCDA418"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"_Toc32270491"</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FAQ</w:t>
      </w:r>
      <w:r>
        <w:rPr>
          <w:noProof/>
          <w:webHidden/>
        </w:rPr>
        <w:tab/>
      </w:r>
      <w:r>
        <w:rPr>
          <w:noProof/>
          <w:webHidden/>
        </w:rPr>
        <w:fldChar w:fldCharType="begin"/>
      </w:r>
      <w:r>
        <w:rPr>
          <w:noProof/>
          <w:webHidden/>
        </w:rPr>
        <w:instrText xml:space="preserve"> PAGEREF _Toc32270491 \h </w:instrText>
      </w:r>
      <w:r>
        <w:rPr>
          <w:noProof/>
          <w:webHidden/>
        </w:rPr>
      </w:r>
      <w:r>
        <w:rPr>
          <w:noProof/>
          <w:webHidden/>
        </w:rPr>
        <w:fldChar w:fldCharType="separate"/>
      </w:r>
      <w:ins w:id="116" w:author="Riley, George (NIH/NLM/NCBI) [E]" w:date="2020-02-10T23:49:00Z">
        <w:r w:rsidR="00A77855">
          <w:rPr>
            <w:noProof/>
            <w:webHidden/>
          </w:rPr>
          <w:t>117</w:t>
        </w:r>
      </w:ins>
      <w:del w:id="117" w:author="Riley, George (NIH/NLM/NCBI) [E]" w:date="2020-02-10T23:49:00Z">
        <w:r w:rsidDel="00A77855">
          <w:rPr>
            <w:noProof/>
            <w:webHidden/>
          </w:rPr>
          <w:delText>116</w:delText>
        </w:r>
      </w:del>
      <w:r>
        <w:rPr>
          <w:noProof/>
          <w:webHidden/>
        </w:rPr>
        <w:fldChar w:fldCharType="end"/>
      </w:r>
      <w:r w:rsidRPr="009F2D5F">
        <w:rPr>
          <w:rStyle w:val="Hyperlink"/>
          <w:noProof/>
        </w:rPr>
        <w:fldChar w:fldCharType="end"/>
      </w:r>
    </w:p>
    <w:p w14:paraId="6E896E6A" w14:textId="351D1312"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"_Toc32270492"</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J.  Other Information Output to Analysis Files</w:t>
      </w:r>
      <w:r>
        <w:rPr>
          <w:webHidden/>
        </w:rPr>
        <w:tab/>
      </w:r>
      <w:r>
        <w:rPr>
          <w:webHidden/>
        </w:rPr>
        <w:fldChar w:fldCharType="begin"/>
      </w:r>
      <w:r>
        <w:rPr>
          <w:webHidden/>
        </w:rPr>
        <w:instrText xml:space="preserve"> PAGEREF _Toc32270492 \h </w:instrText>
      </w:r>
      <w:r>
        <w:rPr>
          <w:webHidden/>
        </w:rPr>
      </w:r>
      <w:r>
        <w:rPr>
          <w:webHidden/>
        </w:rPr>
        <w:fldChar w:fldCharType="separate"/>
      </w:r>
      <w:ins w:id="118" w:author="Riley, George (NIH/NLM/NCBI) [E]" w:date="2020-02-10T23:49:00Z">
        <w:r w:rsidR="00A77855">
          <w:rPr>
            <w:webHidden/>
          </w:rPr>
          <w:t>118</w:t>
        </w:r>
      </w:ins>
      <w:del w:id="119" w:author="Riley, George (NIH/NLM/NCBI) [E]" w:date="2020-02-10T23:49:00Z">
        <w:r w:rsidDel="00A77855">
          <w:rPr>
            <w:webHidden/>
          </w:rPr>
          <w:delText>117</w:delText>
        </w:r>
      </w:del>
      <w:r>
        <w:rPr>
          <w:webHidden/>
        </w:rPr>
        <w:fldChar w:fldCharType="end"/>
      </w:r>
      <w:r w:rsidRPr="009F2D5F">
        <w:rPr>
          <w:rStyle w:val="Hyperlink"/>
        </w:rPr>
        <w:fldChar w:fldCharType="end"/>
      </w:r>
    </w:p>
    <w:p w14:paraId="295DCCC3" w14:textId="37717806"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"_Toc32270493"</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The Comment Field</w:t>
      </w:r>
      <w:r>
        <w:rPr>
          <w:noProof/>
          <w:webHidden/>
        </w:rPr>
        <w:tab/>
      </w:r>
      <w:r>
        <w:rPr>
          <w:noProof/>
          <w:webHidden/>
        </w:rPr>
        <w:fldChar w:fldCharType="begin"/>
      </w:r>
      <w:r>
        <w:rPr>
          <w:noProof/>
          <w:webHidden/>
        </w:rPr>
        <w:instrText xml:space="preserve"> PAGEREF _Toc32270493 \h </w:instrText>
      </w:r>
      <w:r>
        <w:rPr>
          <w:noProof/>
          <w:webHidden/>
        </w:rPr>
      </w:r>
      <w:r>
        <w:rPr>
          <w:noProof/>
          <w:webHidden/>
        </w:rPr>
        <w:fldChar w:fldCharType="separate"/>
      </w:r>
      <w:ins w:id="120" w:author="Riley, George (NIH/NLM/NCBI) [E]" w:date="2020-02-10T23:49:00Z">
        <w:r w:rsidR="00A77855">
          <w:rPr>
            <w:noProof/>
            <w:webHidden/>
          </w:rPr>
          <w:t>118</w:t>
        </w:r>
      </w:ins>
      <w:del w:id="121" w:author="Riley, George (NIH/NLM/NCBI) [E]" w:date="2020-02-10T23:49:00Z">
        <w:r w:rsidDel="00A77855">
          <w:rPr>
            <w:noProof/>
            <w:webHidden/>
          </w:rPr>
          <w:delText>117</w:delText>
        </w:r>
      </w:del>
      <w:r>
        <w:rPr>
          <w:noProof/>
          <w:webHidden/>
        </w:rPr>
        <w:fldChar w:fldCharType="end"/>
      </w:r>
      <w:r w:rsidRPr="009F2D5F">
        <w:rPr>
          <w:rStyle w:val="Hyperlink"/>
          <w:noProof/>
        </w:rPr>
        <w:fldChar w:fldCharType="end"/>
      </w:r>
    </w:p>
    <w:p w14:paraId="0E851475" w14:textId="171659E5"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"_Toc32270494"</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The Information Field</w:t>
      </w:r>
      <w:r>
        <w:rPr>
          <w:noProof/>
          <w:webHidden/>
        </w:rPr>
        <w:tab/>
      </w:r>
      <w:r>
        <w:rPr>
          <w:noProof/>
          <w:webHidden/>
        </w:rPr>
        <w:fldChar w:fldCharType="begin"/>
      </w:r>
      <w:r>
        <w:rPr>
          <w:noProof/>
          <w:webHidden/>
        </w:rPr>
        <w:instrText xml:space="preserve"> PAGEREF _Toc32270494 \h </w:instrText>
      </w:r>
      <w:r>
        <w:rPr>
          <w:noProof/>
          <w:webHidden/>
        </w:rPr>
      </w:r>
      <w:r>
        <w:rPr>
          <w:noProof/>
          <w:webHidden/>
        </w:rPr>
        <w:fldChar w:fldCharType="separate"/>
      </w:r>
      <w:ins w:id="122" w:author="Riley, George (NIH/NLM/NCBI) [E]" w:date="2020-02-10T23:49:00Z">
        <w:r w:rsidR="00A77855">
          <w:rPr>
            <w:noProof/>
            <w:webHidden/>
          </w:rPr>
          <w:t>118</w:t>
        </w:r>
      </w:ins>
      <w:del w:id="123" w:author="Riley, George (NIH/NLM/NCBI) [E]" w:date="2020-02-10T23:49:00Z">
        <w:r w:rsidDel="00A77855">
          <w:rPr>
            <w:noProof/>
            <w:webHidden/>
          </w:rPr>
          <w:delText>117</w:delText>
        </w:r>
      </w:del>
      <w:r>
        <w:rPr>
          <w:noProof/>
          <w:webHidden/>
        </w:rPr>
        <w:fldChar w:fldCharType="end"/>
      </w:r>
      <w:r w:rsidRPr="009F2D5F">
        <w:rPr>
          <w:rStyle w:val="Hyperlink"/>
          <w:noProof/>
        </w:rPr>
        <w:fldChar w:fldCharType="end"/>
      </w:r>
    </w:p>
    <w:p w14:paraId="226E8826" w14:textId="4F836641"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"_Toc32270495"</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K. Privacy Information</w:t>
      </w:r>
      <w:r>
        <w:rPr>
          <w:webHidden/>
        </w:rPr>
        <w:tab/>
      </w:r>
      <w:r>
        <w:rPr>
          <w:webHidden/>
        </w:rPr>
        <w:fldChar w:fldCharType="begin"/>
      </w:r>
      <w:r>
        <w:rPr>
          <w:webHidden/>
        </w:rPr>
        <w:instrText xml:space="preserve"> PAGEREF _Toc32270495 \h </w:instrText>
      </w:r>
      <w:r>
        <w:rPr>
          <w:webHidden/>
        </w:rPr>
      </w:r>
      <w:r>
        <w:rPr>
          <w:webHidden/>
        </w:rPr>
        <w:fldChar w:fldCharType="separate"/>
      </w:r>
      <w:ins w:id="124" w:author="Riley, George (NIH/NLM/NCBI) [E]" w:date="2020-02-10T23:49:00Z">
        <w:r w:rsidR="00A77855">
          <w:rPr>
            <w:webHidden/>
          </w:rPr>
          <w:t>120</w:t>
        </w:r>
      </w:ins>
      <w:del w:id="125" w:author="Riley, George (NIH/NLM/NCBI) [E]" w:date="2020-02-10T23:49:00Z">
        <w:r w:rsidDel="00A77855">
          <w:rPr>
            <w:webHidden/>
          </w:rPr>
          <w:delText>119</w:delText>
        </w:r>
      </w:del>
      <w:r>
        <w:rPr>
          <w:webHidden/>
        </w:rPr>
        <w:fldChar w:fldCharType="end"/>
      </w:r>
      <w:r w:rsidRPr="009F2D5F">
        <w:rPr>
          <w:rStyle w:val="Hyperlink"/>
        </w:rPr>
        <w:fldChar w:fldCharType="end"/>
      </w:r>
    </w:p>
    <w:p w14:paraId="0569E3C3" w14:textId="7EF6B110"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"_Toc32270496"</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Privacy Statement</w:t>
      </w:r>
      <w:r>
        <w:rPr>
          <w:noProof/>
          <w:webHidden/>
        </w:rPr>
        <w:tab/>
      </w:r>
      <w:r>
        <w:rPr>
          <w:noProof/>
          <w:webHidden/>
        </w:rPr>
        <w:fldChar w:fldCharType="begin"/>
      </w:r>
      <w:r>
        <w:rPr>
          <w:noProof/>
          <w:webHidden/>
        </w:rPr>
        <w:instrText xml:space="preserve"> PAGEREF _Toc32270496 \h </w:instrText>
      </w:r>
      <w:r>
        <w:rPr>
          <w:noProof/>
          <w:webHidden/>
        </w:rPr>
      </w:r>
      <w:r>
        <w:rPr>
          <w:noProof/>
          <w:webHidden/>
        </w:rPr>
        <w:fldChar w:fldCharType="separate"/>
      </w:r>
      <w:ins w:id="126" w:author="Riley, George (NIH/NLM/NCBI) [E]" w:date="2020-02-10T23:49:00Z">
        <w:r w:rsidR="00A77855">
          <w:rPr>
            <w:noProof/>
            <w:webHidden/>
          </w:rPr>
          <w:t>120</w:t>
        </w:r>
      </w:ins>
      <w:del w:id="127" w:author="Riley, George (NIH/NLM/NCBI) [E]" w:date="2020-02-10T23:49:00Z">
        <w:r w:rsidDel="00A77855">
          <w:rPr>
            <w:noProof/>
            <w:webHidden/>
          </w:rPr>
          <w:delText>119</w:delText>
        </w:r>
      </w:del>
      <w:r>
        <w:rPr>
          <w:noProof/>
          <w:webHidden/>
        </w:rPr>
        <w:fldChar w:fldCharType="end"/>
      </w:r>
      <w:r w:rsidRPr="009F2D5F">
        <w:rPr>
          <w:rStyle w:val="Hyperlink"/>
          <w:noProof/>
        </w:rPr>
        <w:fldChar w:fldCharType="end"/>
      </w:r>
    </w:p>
    <w:p w14:paraId="4A536E08" w14:textId="58F3B0C4"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"_Toc32270497"</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Opt-out of Statistics Collection</w:t>
      </w:r>
      <w:r>
        <w:rPr>
          <w:noProof/>
          <w:webHidden/>
        </w:rPr>
        <w:tab/>
      </w:r>
      <w:r>
        <w:rPr>
          <w:noProof/>
          <w:webHidden/>
        </w:rPr>
        <w:fldChar w:fldCharType="begin"/>
      </w:r>
      <w:r>
        <w:rPr>
          <w:noProof/>
          <w:webHidden/>
        </w:rPr>
        <w:instrText xml:space="preserve"> PAGEREF _Toc32270497 \h </w:instrText>
      </w:r>
      <w:r>
        <w:rPr>
          <w:noProof/>
          <w:webHidden/>
        </w:rPr>
      </w:r>
      <w:r>
        <w:rPr>
          <w:noProof/>
          <w:webHidden/>
        </w:rPr>
        <w:fldChar w:fldCharType="separate"/>
      </w:r>
      <w:ins w:id="128" w:author="Riley, George (NIH/NLM/NCBI) [E]" w:date="2020-02-10T23:49:00Z">
        <w:r w:rsidR="00A77855">
          <w:rPr>
            <w:noProof/>
            <w:webHidden/>
          </w:rPr>
          <w:t>120</w:t>
        </w:r>
      </w:ins>
      <w:del w:id="129" w:author="Riley, George (NIH/NLM/NCBI) [E]" w:date="2020-02-10T23:49:00Z">
        <w:r w:rsidDel="00A77855">
          <w:rPr>
            <w:noProof/>
            <w:webHidden/>
          </w:rPr>
          <w:delText>119</w:delText>
        </w:r>
      </w:del>
      <w:r>
        <w:rPr>
          <w:noProof/>
          <w:webHidden/>
        </w:rPr>
        <w:fldChar w:fldCharType="end"/>
      </w:r>
      <w:r w:rsidRPr="009F2D5F">
        <w:rPr>
          <w:rStyle w:val="Hyperlink"/>
          <w:noProof/>
        </w:rPr>
        <w:fldChar w:fldCharType="end"/>
      </w:r>
    </w:p>
    <w:p w14:paraId="7DB0F99A" w14:textId="17D13615"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"_Toc32270498"</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rPr>
        <w:t>Appendix L.  A Quick Tutorial for Fragment Analysis</w:t>
      </w:r>
      <w:r>
        <w:rPr>
          <w:webHidden/>
        </w:rPr>
        <w:tab/>
      </w:r>
      <w:r>
        <w:rPr>
          <w:webHidden/>
        </w:rPr>
        <w:fldChar w:fldCharType="begin"/>
      </w:r>
      <w:r>
        <w:rPr>
          <w:webHidden/>
        </w:rPr>
        <w:instrText xml:space="preserve"> PAGEREF _Toc32270498 \h </w:instrText>
      </w:r>
      <w:r>
        <w:rPr>
          <w:webHidden/>
        </w:rPr>
      </w:r>
      <w:r>
        <w:rPr>
          <w:webHidden/>
        </w:rPr>
        <w:fldChar w:fldCharType="separate"/>
      </w:r>
      <w:ins w:id="130" w:author="Riley, George (NIH/NLM/NCBI) [E]" w:date="2020-02-10T23:49:00Z">
        <w:r w:rsidR="00A77855">
          <w:rPr>
            <w:webHidden/>
          </w:rPr>
          <w:t>121</w:t>
        </w:r>
      </w:ins>
      <w:del w:id="131" w:author="Riley, George (NIH/NLM/NCBI) [E]" w:date="2020-02-10T23:49:00Z">
        <w:r w:rsidDel="00A77855">
          <w:rPr>
            <w:webHidden/>
          </w:rPr>
          <w:delText>120</w:delText>
        </w:r>
      </w:del>
      <w:r>
        <w:rPr>
          <w:webHidden/>
        </w:rPr>
        <w:fldChar w:fldCharType="end"/>
      </w:r>
      <w:r w:rsidRPr="009F2D5F">
        <w:rPr>
          <w:rStyle w:val="Hyperlink"/>
        </w:rPr>
        <w:fldChar w:fldCharType="end"/>
      </w:r>
    </w:p>
    <w:p w14:paraId="09647AD7" w14:textId="5014862A" w:rsidR="00543654" w:rsidRDefault="00543654">
      <w:pPr>
        <w:pStyle w:val="TOC3"/>
        <w:rPr>
          <w:rFonts w:asciiTheme="minorHAnsi" w:eastAsiaTheme="minorEastAsia" w:hAnsiTheme="minorHAnsi" w:cstheme="minorBidi"/>
          <w:noProof/>
          <w:color w:val="auto"/>
          <w:sz w:val="22"/>
        </w:rPr>
      </w:pPr>
      <w:r w:rsidRPr="009F2D5F">
        <w:rPr>
          <w:rStyle w:val="Hyperlink"/>
          <w:noProof/>
        </w:rPr>
        <w:fldChar w:fldCharType="begin"/>
      </w:r>
      <w:r w:rsidRPr="009F2D5F">
        <w:rPr>
          <w:rStyle w:val="Hyperlink"/>
          <w:noProof/>
        </w:rPr>
        <w:instrText xml:space="preserve"> </w:instrText>
      </w:r>
      <w:r>
        <w:rPr>
          <w:noProof/>
        </w:rPr>
        <w:instrText>HYPERLINK \l "_Toc32270499"</w:instrText>
      </w:r>
      <w:r w:rsidRPr="009F2D5F">
        <w:rPr>
          <w:rStyle w:val="Hyperlink"/>
          <w:noProof/>
        </w:rPr>
        <w:instrText xml:space="preserve"> </w:instrText>
      </w:r>
      <w:r w:rsidRPr="009F2D5F">
        <w:rPr>
          <w:rStyle w:val="Hyperlink"/>
          <w:noProof/>
        </w:rPr>
      </w:r>
      <w:r w:rsidRPr="009F2D5F">
        <w:rPr>
          <w:rStyle w:val="Hyperlink"/>
          <w:noProof/>
        </w:rPr>
        <w:fldChar w:fldCharType="separate"/>
      </w:r>
      <w:r w:rsidRPr="009F2D5F">
        <w:rPr>
          <w:rStyle w:val="Hyperlink"/>
          <w:noProof/>
        </w:rPr>
        <w:t>Analyze Your Own Data</w:t>
      </w:r>
      <w:r>
        <w:rPr>
          <w:noProof/>
          <w:webHidden/>
        </w:rPr>
        <w:tab/>
      </w:r>
      <w:r>
        <w:rPr>
          <w:noProof/>
          <w:webHidden/>
        </w:rPr>
        <w:fldChar w:fldCharType="begin"/>
      </w:r>
      <w:r>
        <w:rPr>
          <w:noProof/>
          <w:webHidden/>
        </w:rPr>
        <w:instrText xml:space="preserve"> PAGEREF _Toc32270499 \h </w:instrText>
      </w:r>
      <w:r>
        <w:rPr>
          <w:noProof/>
          <w:webHidden/>
        </w:rPr>
      </w:r>
      <w:r>
        <w:rPr>
          <w:noProof/>
          <w:webHidden/>
        </w:rPr>
        <w:fldChar w:fldCharType="separate"/>
      </w:r>
      <w:ins w:id="132" w:author="Riley, George (NIH/NLM/NCBI) [E]" w:date="2020-02-10T23:49:00Z">
        <w:r w:rsidR="00A77855">
          <w:rPr>
            <w:noProof/>
            <w:webHidden/>
          </w:rPr>
          <w:t>125</w:t>
        </w:r>
      </w:ins>
      <w:del w:id="133" w:author="Riley, George (NIH/NLM/NCBI) [E]" w:date="2020-02-10T23:49:00Z">
        <w:r w:rsidDel="00A77855">
          <w:rPr>
            <w:noProof/>
            <w:webHidden/>
          </w:rPr>
          <w:delText>124</w:delText>
        </w:r>
      </w:del>
      <w:r>
        <w:rPr>
          <w:noProof/>
          <w:webHidden/>
        </w:rPr>
        <w:fldChar w:fldCharType="end"/>
      </w:r>
      <w:r w:rsidRPr="009F2D5F">
        <w:rPr>
          <w:rStyle w:val="Hyperlink"/>
          <w:noProof/>
        </w:rPr>
        <w:fldChar w:fldCharType="end"/>
      </w:r>
    </w:p>
    <w:p w14:paraId="6EC9412D" w14:textId="3E6BDE7D" w:rsidR="00543654" w:rsidRDefault="00543654">
      <w:pPr>
        <w:pStyle w:val="TOC2"/>
        <w:rPr>
          <w:rFonts w:asciiTheme="minorHAnsi" w:eastAsiaTheme="minorEastAsia" w:hAnsiTheme="minorHAnsi" w:cstheme="minorBidi"/>
          <w:b w:val="0"/>
          <w:color w:val="auto"/>
          <w:sz w:val="22"/>
        </w:rPr>
      </w:pPr>
      <w:r w:rsidRPr="009F2D5F">
        <w:rPr>
          <w:rStyle w:val="Hyperlink"/>
        </w:rPr>
        <w:fldChar w:fldCharType="begin"/>
      </w:r>
      <w:r w:rsidRPr="009F2D5F">
        <w:rPr>
          <w:rStyle w:val="Hyperlink"/>
        </w:rPr>
        <w:instrText xml:space="preserve"> </w:instrText>
      </w:r>
      <w:r>
        <w:instrText>HYPERLINK \l "_Toc32270500"</w:instrText>
      </w:r>
      <w:r w:rsidRPr="009F2D5F">
        <w:rPr>
          <w:rStyle w:val="Hyperlink"/>
        </w:rPr>
        <w:instrText xml:space="preserve"> </w:instrText>
      </w:r>
      <w:r w:rsidRPr="009F2D5F">
        <w:rPr>
          <w:rStyle w:val="Hyperlink"/>
        </w:rPr>
      </w:r>
      <w:r w:rsidRPr="009F2D5F">
        <w:rPr>
          <w:rStyle w:val="Hyperlink"/>
        </w:rPr>
        <w:fldChar w:fldCharType="separate"/>
      </w:r>
      <w:r w:rsidRPr="009F2D5F">
        <w:rPr>
          <w:rStyle w:val="Hyperlink"/>
          <w:shd w:val="clear" w:color="auto" w:fill="FFFFFF"/>
        </w:rPr>
        <w:t>OSIRIS User’s Guide Revision History</w:t>
      </w:r>
      <w:r>
        <w:rPr>
          <w:webHidden/>
        </w:rPr>
        <w:tab/>
      </w:r>
      <w:r>
        <w:rPr>
          <w:webHidden/>
        </w:rPr>
        <w:fldChar w:fldCharType="begin"/>
      </w:r>
      <w:r>
        <w:rPr>
          <w:webHidden/>
        </w:rPr>
        <w:instrText xml:space="preserve"> PAGEREF _Toc32270500 \h </w:instrText>
      </w:r>
      <w:r>
        <w:rPr>
          <w:webHidden/>
        </w:rPr>
      </w:r>
      <w:r>
        <w:rPr>
          <w:webHidden/>
        </w:rPr>
        <w:fldChar w:fldCharType="separate"/>
      </w:r>
      <w:ins w:id="134" w:author="Riley, George (NIH/NLM/NCBI) [E]" w:date="2020-02-10T23:49:00Z">
        <w:r w:rsidR="00A77855">
          <w:rPr>
            <w:webHidden/>
          </w:rPr>
          <w:t>127</w:t>
        </w:r>
      </w:ins>
      <w:del w:id="135" w:author="Riley, George (NIH/NLM/NCBI) [E]" w:date="2020-02-10T23:49:00Z">
        <w:r w:rsidDel="00A77855">
          <w:rPr>
            <w:webHidden/>
          </w:rPr>
          <w:delText>126</w:delText>
        </w:r>
      </w:del>
      <w:r>
        <w:rPr>
          <w:webHidden/>
        </w:rPr>
        <w:fldChar w:fldCharType="end"/>
      </w:r>
      <w:r w:rsidRPr="009F2D5F">
        <w:rPr>
          <w:rStyle w:val="Hyperlink"/>
        </w:rPr>
        <w:fldChar w:fldCharType="end"/>
      </w:r>
    </w:p>
    <w:p w14:paraId="7A25E9F8" w14:textId="73D710B7"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18"/>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136" w:name="_Toc521412167"/>
      <w:bookmarkStart w:id="137" w:name="_Toc32270422"/>
      <w:r w:rsidRPr="00611FCC">
        <w:t>Background</w:t>
      </w:r>
      <w:bookmarkEnd w:id="136"/>
      <w:bookmarkEnd w:id="137"/>
    </w:p>
    <w:p w14:paraId="3B185FEF" w14:textId="2B4889DE" w:rsidR="004A7B0B" w:rsidRDefault="004A7B0B" w:rsidP="005424E2">
      <w:r>
        <w:t xml:space="preserve">OSIRIS (Open Source, Independent Review and Interpretation System) is a public domain quality assurance software package that facilitates the </w:t>
      </w:r>
      <w:r w:rsidR="00436C2B">
        <w:t xml:space="preserve">analysis </w:t>
      </w:r>
      <w:r>
        <w:t>of multiplex short tandem repeat (STR) DNA profiles based on laboratory-specifi</w:t>
      </w:r>
      <w:r w:rsidR="00436C2B">
        <w:t>ed</w:t>
      </w:r>
      <w:r>
        <w:t xml:space="preserve">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 xml:space="preserve">file using an independently derived mathematically-based sizing algorithm.  OSIRIS currently supports ABI capillary analytical </w:t>
      </w:r>
      <w:r w:rsidR="00436C2B">
        <w:t xml:space="preserve">and RAPID-DNA </w:t>
      </w:r>
      <w:r>
        <w:t>platforms and numerous commercially available CODIS-compliant marker kits.</w:t>
      </w:r>
    </w:p>
    <w:p w14:paraId="31251743" w14:textId="77777777" w:rsidR="004A7B0B" w:rsidRDefault="004A7B0B" w:rsidP="005424E2"/>
    <w:p w14:paraId="76FA2B18" w14:textId="19933C60" w:rsidR="004A7B0B" w:rsidRDefault="004A7B0B" w:rsidP="005424E2">
      <w:r>
        <w:t xml:space="preserve">OSIRIS searches for peaks by iteratively fitting expected parametric data signatures to the observed data, usually achieving </w:t>
      </w:r>
      <w:r w:rsidR="00436C2B">
        <w:t xml:space="preserve">peak fitting </w:t>
      </w:r>
      <w:r>
        <w:t xml:space="preserve">with correlations in excess of 0.999.  </w:t>
      </w:r>
      <w:r w:rsidR="00436C2B">
        <w:t xml:space="preserve">Peak </w:t>
      </w:r>
      <w:r>
        <w:t xml:space="preserve">locations are determined with sub-second accuracy and </w:t>
      </w:r>
      <w:r w:rsidR="00436C2B">
        <w:t xml:space="preserve">converted </w:t>
      </w:r>
      <w:r>
        <w:t xml:space="preserve">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D2D0B30" w:rsidR="004A7B0B" w:rsidRDefault="004A7B0B" w:rsidP="005424E2">
      <w:r>
        <w:t xml:space="preserve">OSIRIS can be customized to accommodate laboratory-specific settings sensitive to typical background noise and can </w:t>
      </w:r>
      <w:r w:rsidR="00436C2B">
        <w:t xml:space="preserve">accommodate </w:t>
      </w:r>
      <w:r>
        <w:t xml:space="preserve">customized naming conventions </w:t>
      </w:r>
      <w:r w:rsidR="00436C2B">
        <w:t xml:space="preserve">and </w:t>
      </w:r>
      <w:r>
        <w:t xml:space="preserve">internal laboratory controls.  When </w:t>
      </w:r>
      <w:r w:rsidR="00936A2E">
        <w:t>appropriately validated</w:t>
      </w:r>
      <w:r>
        <w:t xml:space="preserve">, OSIRIS </w:t>
      </w:r>
      <w:r w:rsidR="00436C2B">
        <w:t>can serve as an expert system</w:t>
      </w:r>
      <w:r>
        <w:t xml:space="preserve"> </w:t>
      </w:r>
      <w:r w:rsidR="00936A2E">
        <w:t xml:space="preserve">for identification and </w:t>
      </w:r>
      <w:r>
        <w:t xml:space="preserve">review of </w:t>
      </w:r>
      <w:r w:rsidR="00936A2E">
        <w:t xml:space="preserve">acceptable </w:t>
      </w:r>
      <w:r>
        <w:t>profiles.</w:t>
      </w:r>
    </w:p>
    <w:p w14:paraId="7172713B" w14:textId="77777777" w:rsidR="004A7B0B" w:rsidRDefault="004A7B0B" w:rsidP="005424E2"/>
    <w:p w14:paraId="17BD85B0" w14:textId="44132F5E" w:rsidR="00936A2E" w:rsidRDefault="004A7B0B" w:rsidP="00290941">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w:t>
      </w:r>
      <w:r w:rsidR="00936A2E">
        <w:t xml:space="preserve">of </w:t>
      </w:r>
      <w:r w:rsidRPr="00430B92">
        <w:t xml:space="preserve">the World Trade Center victim identifications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p>
    <w:p w14:paraId="1263828D" w14:textId="77777777" w:rsidR="00936A2E" w:rsidRDefault="00936A2E" w:rsidP="00290941"/>
    <w:p w14:paraId="4E6ECE3B" w14:textId="0CD27AE1" w:rsidR="00290941" w:rsidRPr="00980F59" w:rsidRDefault="004A7B0B" w:rsidP="00290941">
      <w:pPr>
        <w:rPr>
          <w:sz w:val="8"/>
          <w:szCs w:val="8"/>
        </w:rPr>
      </w:pPr>
      <w:r>
        <w:t xml:space="preserve">Developed in collaboration with state, local and federal forensic laboratories and NIST, the National Center for Biotechnology Information (NCBI) created OSIRIS using C++ and </w:t>
      </w:r>
      <w:r w:rsidR="00AF1A06">
        <w:t>object-oriented</w:t>
      </w:r>
      <w:r>
        <w:t xml:space="preserve"> design to facilitate the development of add-on applications by those using the program.  NCBI performs internal quality assurance on its programs and will maintain OSIRIS at </w:t>
      </w:r>
      <w:hyperlink r:id="rId19"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138" w:name="_Toc521412168"/>
      <w:bookmarkStart w:id="139" w:name="_Toc32270423"/>
      <w:r>
        <w:lastRenderedPageBreak/>
        <w:t>Getting Started</w:t>
      </w:r>
      <w:bookmarkEnd w:id="138"/>
      <w:bookmarkEnd w:id="139"/>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 xml:space="preserve">(‘Command-[’ </w:t>
      </w:r>
      <w:r w:rsidR="00BB37C3">
        <w:t>on the Mac</w:t>
      </w:r>
      <w:r>
        <w:t>)</w:t>
      </w:r>
      <w:r w:rsidR="00BB37C3">
        <w:t xml:space="preserve"> </w:t>
      </w:r>
      <w:r>
        <w:t>will return to the page with the hyperlink you selected.</w:t>
      </w:r>
    </w:p>
    <w:p w14:paraId="78016641" w14:textId="77777777" w:rsidR="00C65E0D" w:rsidRDefault="00C65E0D" w:rsidP="00C65E0D"/>
    <w:p w14:paraId="41B23E33" w14:textId="77777777" w:rsidR="006A0108" w:rsidRDefault="00295737" w:rsidP="009B229E">
      <w:pPr>
        <w:rPr>
          <w:b/>
        </w:rPr>
      </w:pPr>
      <w:r>
        <w:rPr>
          <w:b/>
        </w:rPr>
        <w:t xml:space="preserve">Note: </w:t>
      </w:r>
    </w:p>
    <w:p w14:paraId="1E7668F9" w14:textId="77777777" w:rsidR="00521E52" w:rsidRPr="006F307C" w:rsidRDefault="00521E52" w:rsidP="00521E52">
      <w:pPr>
        <w:pStyle w:val="ListParagraph"/>
        <w:numPr>
          <w:ilvl w:val="0"/>
          <w:numId w:val="41"/>
        </w:numPr>
        <w:rPr>
          <w:b/>
        </w:rPr>
      </w:pPr>
      <w:r w:rsidRPr="006F307C">
        <w:rPr>
          <w:b/>
        </w:rPr>
        <w:t>This Guide may need to be zoomed to fill the width of the screen for some figures to be clear in a PDF reader.</w:t>
      </w:r>
    </w:p>
    <w:p w14:paraId="7D3F7E28" w14:textId="79257665" w:rsidR="002871BD" w:rsidRDefault="002871BD" w:rsidP="002871BD">
      <w:pPr>
        <w:pStyle w:val="ListParagraph"/>
        <w:numPr>
          <w:ilvl w:val="0"/>
          <w:numId w:val="41"/>
        </w:numPr>
        <w:rPr>
          <w:b/>
        </w:rPr>
      </w:pPr>
      <w:r>
        <w:rPr>
          <w:b/>
        </w:rPr>
        <w:t xml:space="preserve">Some </w:t>
      </w:r>
      <w:r w:rsidR="001424C5">
        <w:rPr>
          <w:b/>
        </w:rPr>
        <w:t xml:space="preserve">network </w:t>
      </w:r>
      <w:r>
        <w:rPr>
          <w:b/>
        </w:rPr>
        <w:t>configurations of Microsoft Windows 10 will not open the OSIRIS help PDF file</w:t>
      </w:r>
      <w:r w:rsidR="00CC7998">
        <w:rPr>
          <w:b/>
        </w:rPr>
        <w:t xml:space="preserve"> when the Microsoft</w:t>
      </w:r>
      <w:r>
        <w:rPr>
          <w:b/>
        </w:rPr>
        <w:t xml:space="preserve"> Edge browser is the default reader for PDF files.  </w:t>
      </w:r>
      <w:r w:rsidRPr="001A723D">
        <w:t>The simplest solution is to select an alternate PDF reader:</w:t>
      </w:r>
      <w:r>
        <w:t xml:space="preserve"> </w:t>
      </w:r>
      <w:r w:rsidRPr="001A723D">
        <w:t xml:space="preserve"> In </w:t>
      </w:r>
      <w:r>
        <w:t>File Explorer, open the folder where OSIRIS is installed</w:t>
      </w:r>
      <w:r w:rsidRPr="001A723D">
        <w:t xml:space="preserve">.  </w:t>
      </w:r>
      <w:r>
        <w:t>R</w:t>
      </w:r>
      <w:r w:rsidRPr="001A723D">
        <w:t xml:space="preserve">ight click the OsirisHelp.pdf file and select “Open with &gt;” then “Choose another app” from the </w:t>
      </w:r>
      <w:r w:rsidR="00362DC4" w:rsidRPr="001A723D">
        <w:t>pop</w:t>
      </w:r>
      <w:r w:rsidR="00362DC4">
        <w:t>-</w:t>
      </w:r>
      <w:r w:rsidRPr="001A723D">
        <w:t xml:space="preserve">up context menu.  </w:t>
      </w:r>
      <w:r w:rsidRPr="00521E52">
        <w:t>Select a different PDF reader or a different browser that can open PDF files, check the “Always use this app to open .pdf files” checkbox</w:t>
      </w:r>
      <w:r>
        <w:t>,</w:t>
      </w:r>
      <w:r w:rsidRPr="00521E52">
        <w:t xml:space="preserve"> and click "Ok".</w:t>
      </w:r>
      <w:r w:rsidR="008E701D">
        <w:t xml:space="preserve">  To find your installation folder </w:t>
      </w:r>
      <w:r w:rsidR="00C44DEE">
        <w:t>in Windows or the Mac, open OSIRIS and select Tools&gt;Message Log from the menu.  The first line of the log indicates the location of your OSIRIS installation folder.</w:t>
      </w:r>
    </w:p>
    <w:p w14:paraId="4E179052" w14:textId="2C05D976" w:rsidR="00C65E0D" w:rsidRDefault="00C65E0D" w:rsidP="00C65E0D"/>
    <w:p w14:paraId="01B287FB" w14:textId="77777777" w:rsidR="008F05CD" w:rsidRDefault="008F05CD" w:rsidP="008F05CD">
      <w:r w:rsidRPr="003D4F55">
        <w:rPr>
          <w:b/>
        </w:rPr>
        <w:t xml:space="preserve">Please refer to the </w:t>
      </w:r>
      <w:hyperlink w:anchor="_Troubleshooting" w:history="1">
        <w:r w:rsidRPr="003D4F55">
          <w:rPr>
            <w:rStyle w:val="Hyperlink"/>
            <w:b/>
          </w:rPr>
          <w:t>Troubleshooting</w:t>
        </w:r>
      </w:hyperlink>
      <w:r w:rsidRPr="003D4F55">
        <w:rPr>
          <w:b/>
        </w:rPr>
        <w:t xml:space="preserve"> section</w:t>
      </w:r>
      <w:r>
        <w:t xml:space="preserve"> in Appendix I of this User Guide to resolve problems with your own analyses.</w:t>
      </w:r>
    </w:p>
    <w:p w14:paraId="77745C8F" w14:textId="77777777" w:rsidR="00A82D03" w:rsidRDefault="00A82D03" w:rsidP="00C65E0D"/>
    <w:p w14:paraId="4211BA8C" w14:textId="77777777" w:rsidR="004A7B0B" w:rsidRDefault="004A7B0B" w:rsidP="00430B92">
      <w:pPr>
        <w:pStyle w:val="Heading2"/>
      </w:pPr>
      <w:bookmarkStart w:id="140" w:name="_Toc521412169"/>
      <w:bookmarkStart w:id="141" w:name="_Toc32270424"/>
      <w:r w:rsidRPr="005424E2">
        <w:t>Obtaining</w:t>
      </w:r>
      <w:r>
        <w:t xml:space="preserve"> and Installing OSIRIS</w:t>
      </w:r>
      <w:bookmarkEnd w:id="140"/>
      <w:bookmarkEnd w:id="141"/>
    </w:p>
    <w:p w14:paraId="4AF083BA" w14:textId="4E0D0A22" w:rsidR="00A82D03" w:rsidRDefault="00A82D03" w:rsidP="00A82D03">
      <w:r w:rsidRPr="00714331">
        <w:t xml:space="preserve">OSIRIS for Microsoft Windows and Apple Macintosh can be downloaded at </w:t>
      </w:r>
      <w:hyperlink r:id="rId20" w:history="1">
        <w:r w:rsidR="008F05CD">
          <w:rPr>
            <w:color w:val="083EB8"/>
            <w:u w:val="single" w:color="083EB8"/>
          </w:rPr>
          <w:t>https://www.ncbi.nlm.nih.gov/osiris/download/</w:t>
        </w:r>
      </w:hyperlink>
      <w:r>
        <w:t>, where there are also links to installation instructions.</w:t>
      </w:r>
    </w:p>
    <w:p w14:paraId="192142A1" w14:textId="77777777" w:rsidR="00A82D03" w:rsidRDefault="00A82D03" w:rsidP="00A82D03"/>
    <w:p w14:paraId="06AF3749" w14:textId="77777777" w:rsidR="005C0773" w:rsidRDefault="005C0773" w:rsidP="005424E2"/>
    <w:p w14:paraId="16BD0E0D" w14:textId="0D45F56F" w:rsidR="004A7B0B" w:rsidRDefault="004A7B0B">
      <w:pPr>
        <w:pStyle w:val="Heading2"/>
      </w:pPr>
      <w:bookmarkStart w:id="142" w:name="_A_Quick_Tutorial"/>
      <w:bookmarkStart w:id="143" w:name="_Toc521412170"/>
      <w:bookmarkStart w:id="144" w:name="_Toc32270425"/>
      <w:bookmarkEnd w:id="142"/>
      <w:r w:rsidRPr="005030E4">
        <w:t>Quick</w:t>
      </w:r>
      <w:r>
        <w:t xml:space="preserve"> Tutorial</w:t>
      </w:r>
      <w:bookmarkEnd w:id="143"/>
      <w:r w:rsidR="001C1E8B">
        <w:t>s</w:t>
      </w:r>
      <w:bookmarkEnd w:id="144"/>
    </w:p>
    <w:p w14:paraId="4329484D" w14:textId="3BA2BDA3" w:rsidR="001C1E8B" w:rsidRDefault="001C1E8B" w:rsidP="001C1E8B">
      <w:r>
        <w:t xml:space="preserve">See </w:t>
      </w:r>
      <w:hyperlink w:anchor="_Appendix_L._" w:history="1">
        <w:r w:rsidRPr="002B1B3B">
          <w:rPr>
            <w:rStyle w:val="Hyperlink"/>
          </w:rPr>
          <w:t>A Quick Tutorial for Fragment Analysis</w:t>
        </w:r>
      </w:hyperlink>
      <w:r w:rsidR="002B1B3B">
        <w:t xml:space="preserve"> in Appendix L</w:t>
      </w:r>
      <w:r>
        <w:t xml:space="preserve"> to learn how to use OSIRIS for fragment analysis using only an internal marker. </w:t>
      </w:r>
    </w:p>
    <w:p w14:paraId="6D51D9DF" w14:textId="77777777" w:rsidR="00451B57" w:rsidRDefault="00451B57" w:rsidP="001C1E8B"/>
    <w:p w14:paraId="5DD772FD" w14:textId="078A643B" w:rsidR="001C1E8B" w:rsidRPr="00451B57" w:rsidRDefault="00451B57" w:rsidP="00451B57">
      <w:pPr>
        <w:pStyle w:val="Heading2"/>
      </w:pPr>
      <w:bookmarkStart w:id="145" w:name="_A_Tutorial_for"/>
      <w:bookmarkStart w:id="146" w:name="_Toc32270426"/>
      <w:bookmarkEnd w:id="145"/>
      <w:r>
        <w:t>A Tutorial for STR Analysis</w:t>
      </w:r>
      <w:bookmarkEnd w:id="146"/>
    </w:p>
    <w:p w14:paraId="3C9C83D3" w14:textId="3AC55421" w:rsidR="008A0C77" w:rsidRDefault="002B1B3B" w:rsidP="005424E2">
      <w:r>
        <w:t xml:space="preserve">The following </w:t>
      </w:r>
      <w:r w:rsidR="004A7B0B">
        <w:t>is a quick overview on using OSIRIS</w:t>
      </w:r>
      <w:r w:rsidR="001C1E8B">
        <w:t xml:space="preserve"> for STR analysis with an allelic ladder</w:t>
      </w:r>
      <w:r w:rsidR="004A7B0B">
        <w:t xml:space="preserve">.  The files shown in the examples illustrated in this guide are included with your OSIRIS download.  </w:t>
      </w:r>
      <w:r w:rsidR="008A0C77">
        <w:t xml:space="preserve">All of the </w:t>
      </w:r>
      <w:r w:rsidR="008A0C77" w:rsidRPr="00EF2938">
        <w:rPr>
          <w:rStyle w:val="FixedChar"/>
        </w:rPr>
        <w:t>.fsa</w:t>
      </w:r>
      <w:r w:rsidR="008A0C77">
        <w:t xml:space="preserve"> and </w:t>
      </w:r>
      <w:r w:rsidR="008A0C77" w:rsidRPr="00EF2938">
        <w:rPr>
          <w:rStyle w:val="FixedChar"/>
        </w:rPr>
        <w:t>.hid</w:t>
      </w:r>
      <w:r w:rsidR="008A0C77">
        <w:t xml:space="preserve"> example files </w:t>
      </w:r>
      <w:r w:rsidR="009712D9">
        <w:t xml:space="preserve">were </w:t>
      </w:r>
      <w:r w:rsidR="004A7B0B">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00D983C7" w:rsidR="00C3096B" w:rsidRDefault="008A0C77" w:rsidP="005424E2">
      <w:r>
        <w:t>Th</w:t>
      </w:r>
      <w:r w:rsidR="00C3096B">
        <w:t xml:space="preserve">e demonstration files include </w:t>
      </w:r>
      <w:r>
        <w:t xml:space="preserve">files from a number of kits in use in the forensic community in the U.S., including </w:t>
      </w:r>
      <w:r w:rsidR="00C3096B">
        <w:t xml:space="preserve">Applied Biosystems </w:t>
      </w:r>
      <w:r>
        <w:t>Identifiler</w:t>
      </w:r>
      <w:r w:rsidR="00C3096B">
        <w:t xml:space="preserve"> and GlobalFiler, and Promega PowerPlex16 and Fusion.  The Fusion and GlobalFiler files are in </w:t>
      </w:r>
      <w:r w:rsidR="00C3096B" w:rsidRPr="00EF2938">
        <w:rPr>
          <w:rStyle w:val="FixedChar"/>
        </w:rPr>
        <w:t>.hid</w:t>
      </w:r>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r w:rsidR="000E72CC">
        <w:t xml:space="preserve">  </w:t>
      </w:r>
      <w:r w:rsidR="00935F43">
        <w:t>A</w:t>
      </w:r>
      <w:r w:rsidR="000E72CC">
        <w:t xml:space="preserve">mong the default Lab Settings included with OSIRIS are </w:t>
      </w:r>
      <w:r w:rsidR="00935F43">
        <w:t>s</w:t>
      </w:r>
      <w:r w:rsidR="000E72CC">
        <w:t xml:space="preserve">tarting settings for </w:t>
      </w:r>
      <w:r w:rsidR="00935F43">
        <w:t>o</w:t>
      </w:r>
      <w:r w:rsidR="000E72CC">
        <w:t>ptimizing OSIRIS performance for samples known to be single source, and for samples that may or may not be mixtures.</w:t>
      </w:r>
      <w:r w:rsidR="00D83580">
        <w:t xml:space="preserve"> </w:t>
      </w:r>
      <w:r w:rsidR="000118EC">
        <w:t xml:space="preserve"> </w:t>
      </w:r>
      <w:r w:rsidR="001424C5">
        <w:t xml:space="preserve">Two examples include PowerPlex fusion HID Sole Source and GlobalFiler HID Mixture.  </w:t>
      </w:r>
      <w:r w:rsidR="00D83580">
        <w:t xml:space="preserve">We </w:t>
      </w:r>
      <w:r w:rsidR="000118EC">
        <w:t>encourage users to analyze the Fusion and GlobalFiler data</w:t>
      </w:r>
      <w:r w:rsidR="001424C5">
        <w:t xml:space="preserve"> </w:t>
      </w:r>
      <w:r w:rsidR="000118EC">
        <w:t xml:space="preserve"> </w:t>
      </w:r>
      <w:r w:rsidR="001424C5">
        <w:t xml:space="preserve">with the </w:t>
      </w:r>
      <w:r w:rsidR="000118EC">
        <w:t>starting settings after completing the tutorial below.</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lastRenderedPageBreak/>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58252"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4"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lastRenderedPageBreak/>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are located in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21018B31" w:rsidR="004A7B0B" w:rsidRDefault="00B86377" w:rsidP="005424E2">
      <w:r>
        <w:t xml:space="preserve">For the Input Directory, select </w:t>
      </w:r>
      <w:r w:rsidR="005A02FC">
        <w:t>\TestAnalysis\Identifile</w:t>
      </w:r>
      <w:r w:rsidR="006347B0">
        <w:t>r</w:t>
      </w:r>
      <w:r w:rsidR="00B70AD2">
        <w:t xml:space="preserve"> </w:t>
      </w:r>
      <w:r>
        <w:t xml:space="preserve">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w:t>
      </w:r>
      <w:r w:rsidR="00D10DA5">
        <w:t xml:space="preserve">The </w:t>
      </w:r>
      <w:r w:rsidR="00D10DA5" w:rsidRPr="00AF1A06">
        <w:rPr>
          <w:rStyle w:val="FixedChar"/>
        </w:rPr>
        <w:t>\Identifiler Artifacts</w:t>
      </w:r>
      <w:r w:rsidR="00D10DA5">
        <w:t xml:space="preserve"> analysis contains samples with specific artifacts.  Select the </w:t>
      </w:r>
      <w:r w:rsidR="00D10DA5" w:rsidRPr="00AF1A06">
        <w:rPr>
          <w:rStyle w:val="FixedChar"/>
        </w:rPr>
        <w:t>\STRbaseIF</w:t>
      </w:r>
      <w:r w:rsidR="00D10DA5">
        <w:t xml:space="preserve"> analysis and click the View Selection button.  </w:t>
      </w:r>
      <w:r w:rsidR="004A7B0B">
        <w:t>If only one subdirectory is to be analyzed a new window opens upon completion with a table containing the results of the analysis.</w:t>
      </w:r>
    </w:p>
    <w:p w14:paraId="24338154" w14:textId="77777777" w:rsidR="004A7B0B" w:rsidRDefault="004A7B0B"/>
    <w:p w14:paraId="66F5415D" w14:textId="28E1D823" w:rsidR="004A7B0B" w:rsidRDefault="00A733BD" w:rsidP="005030E4">
      <w:pPr>
        <w:jc w:val="center"/>
      </w:pPr>
      <w:r>
        <w:rPr>
          <w:noProof/>
        </w:rPr>
        <w:drawing>
          <wp:inline distT="0" distB="0" distL="0" distR="0" wp14:anchorId="7535BA21" wp14:editId="67B5C69B">
            <wp:extent cx="6035359" cy="248514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tretch>
                      <a:fillRect/>
                    </a:stretch>
                  </pic:blipFill>
                  <pic:spPr bwMode="auto">
                    <a:xfrm>
                      <a:off x="0" y="0"/>
                      <a:ext cx="6127317" cy="2523013"/>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lastRenderedPageBreak/>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13C73F66"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t>window, the pull down menu labeled “</w:t>
      </w:r>
      <w:r w:rsidRPr="000D088B">
        <w:rPr>
          <w:rStyle w:val="FixedChar"/>
        </w:rPr>
        <w:t>Table</w:t>
      </w:r>
      <w:r>
        <w:t xml:space="preserve">” on the menu bar, or by right clicking the table cell of interest to display a </w:t>
      </w:r>
      <w:r w:rsidR="00362DC4">
        <w:t>pop-up</w:t>
      </w:r>
      <w:r>
        <w:t xml:space="preserve"> menu.  Note that when a cell is highlighted on a table, notices and detailed information appear in the bottom </w:t>
      </w:r>
      <w:r w:rsidR="003A050F">
        <w:t xml:space="preserve">right </w:t>
      </w:r>
      <w:r>
        <w:t>pane of the window.  There is a “</w:t>
      </w:r>
      <w:r w:rsidRPr="005030E4">
        <w:rPr>
          <w:rStyle w:val="FixedChar"/>
        </w:rPr>
        <w:t>Preview</w:t>
      </w:r>
      <w:r>
        <w:t>” option on the toolbar menus that toggle the display of a plot showing the peaks of the currently selected sample and allele.  This is on by default but can be turned off in order to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calls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lastRenderedPageBreak/>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The image above shows a graph of the electropherograms.  By default, there is a separate plot for each channel.  The toolbar at the top of each plot as well as the pull down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F37833C" w:rsidR="00B10A43" w:rsidRDefault="00A81EFD">
      <w:r>
        <w:t>Hold the cursor</w:t>
      </w:r>
      <w:r w:rsidR="00B10A43">
        <w:t xml:space="preserve"> over </w:t>
      </w:r>
      <w:r w:rsidR="0012793E">
        <w:t>one of the allele labels to display the allele peak information</w:t>
      </w:r>
      <w:r w:rsidR="00C81F10">
        <w:t xml:space="preserve"> </w:t>
      </w:r>
      <w:r w:rsidR="00362DC4">
        <w:t>pop-up</w:t>
      </w:r>
      <w:r w:rsidR="0012793E">
        <w:t xml:space="preserve">.  Hold the cursor </w:t>
      </w:r>
      <w:r w:rsidR="00E32E7D">
        <w:t xml:space="preserve">over one of the artifact labels to display the artifact information </w:t>
      </w:r>
      <w:r w:rsidR="00362DC4">
        <w:t>pop-up</w:t>
      </w:r>
      <w:r w:rsidR="00C81F10">
        <w:t xml:space="preserve"> for </w:t>
      </w:r>
      <w:r w:rsidR="00E32E7D">
        <w:t>the peak.</w:t>
      </w:r>
      <w:r w:rsidR="00E32E7D" w:rsidRPr="00E32E7D">
        <w:t xml:space="preserve"> </w:t>
      </w:r>
      <w:r w:rsidR="007C3E71">
        <w:t xml:space="preserve"> An explanation of the information in the </w:t>
      </w:r>
      <w:r w:rsidR="00362DC4">
        <w:t>pop-up</w:t>
      </w:r>
      <w:r w:rsidR="007C3E71">
        <w:t xml:space="preserve"> box is in </w:t>
      </w:r>
      <w:hyperlink w:anchor="_Allele_and_Artifact" w:history="1">
        <w:r w:rsidR="00B80329">
          <w:rPr>
            <w:rStyle w:val="Hyperlink"/>
          </w:rPr>
          <w:t>Allele and Artifact Hover Boxes</w:t>
        </w:r>
      </w:hyperlink>
      <w:r w:rsidR="007C3E71">
        <w:t>.</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0BF12F3F" w:rsidR="00E32E7D" w:rsidRDefault="000A4B00">
      <w:r>
        <w:rPr>
          <w:noProof/>
        </w:rPr>
        <w:drawing>
          <wp:anchor distT="0" distB="0" distL="114300" distR="114300" simplePos="0" relativeHeight="251658257"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 xml:space="preserve">Edit a peak.  Click on a label to open the Edit Peak window.  Here you can turn artifact and allele labels off or on </w:t>
      </w:r>
      <w:r w:rsidR="0099691D">
        <w:t xml:space="preserve">by selecting enable or disable. </w:t>
      </w:r>
      <w:r w:rsidR="00E32E7D">
        <w:t xml:space="preserve"> </w:t>
      </w:r>
      <w:r w:rsidR="0099691D">
        <w:t xml:space="preserve">You can </w:t>
      </w:r>
      <w:r w:rsidR="00E32E7D">
        <w:t xml:space="preserve">select a different artifact label than </w:t>
      </w:r>
      <w:r w:rsidR="0044345D">
        <w:t xml:space="preserve">the one </w:t>
      </w:r>
      <w:r w:rsidR="00E32E7D">
        <w:t>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8260"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all of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58254"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lastRenderedPageBreak/>
        <w:drawing>
          <wp:inline distT="0" distB="0" distL="0" distR="0" wp14:anchorId="733FBB4D" wp14:editId="3C787019">
            <wp:extent cx="5418161" cy="224510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6677" cy="2248637"/>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147" w:name="_Configuration"/>
      <w:bookmarkStart w:id="148" w:name="_Toc521412171"/>
      <w:bookmarkStart w:id="149" w:name="_Toc32270427"/>
      <w:bookmarkEnd w:id="147"/>
      <w:r>
        <w:t>Configuration</w:t>
      </w:r>
      <w:bookmarkEnd w:id="148"/>
      <w:bookmarkEnd w:id="149"/>
    </w:p>
    <w:p w14:paraId="088A002A" w14:textId="0133B5A2" w:rsidR="004A7B0B" w:rsidRDefault="004A7B0B" w:rsidP="0026739A">
      <w:r>
        <w:t xml:space="preserve">OSIRIS has </w:t>
      </w:r>
      <w:r w:rsidR="00451B57">
        <w:t>various</w:t>
      </w:r>
      <w:r>
        <w:t xml:space="preserve"> parameters that can be configured to your specific protocols including laboratory settings and the colors to display in the analysis table.</w:t>
      </w:r>
    </w:p>
    <w:p w14:paraId="07232731" w14:textId="6AA3481B" w:rsidR="003506A6" w:rsidRDefault="003506A6" w:rsidP="0026739A"/>
    <w:p w14:paraId="151234B0" w14:textId="7B5C5F83" w:rsidR="003506A6" w:rsidRDefault="003506A6" w:rsidP="0026739A">
      <w:r w:rsidRPr="00451B57">
        <w:rPr>
          <w:u w:val="single"/>
        </w:rPr>
        <w:t>NOTE</w:t>
      </w:r>
      <w:r>
        <w:t>: OSIRIS default Lab Settings are not optimally configured</w:t>
      </w:r>
      <w:r w:rsidR="001424C5">
        <w:t xml:space="preserve"> for </w:t>
      </w:r>
      <w:r w:rsidR="00AF0502">
        <w:t>all laboratory conditions</w:t>
      </w:r>
      <w:r>
        <w:t>.  To get the full benefit of recent development, OSIRIS lab settings must be optimized</w:t>
      </w:r>
      <w:r w:rsidR="00B90113">
        <w:t xml:space="preserve">, </w:t>
      </w:r>
      <w:r w:rsidR="001424C5">
        <w:t xml:space="preserve">see </w:t>
      </w:r>
      <w:hyperlink w:anchor="_Optimizing_Settings" w:history="1">
        <w:r w:rsidR="00C5407D" w:rsidRPr="00A176E3">
          <w:rPr>
            <w:rStyle w:val="Hyperlink"/>
          </w:rPr>
          <w:t>Optimizing Settings</w:t>
        </w:r>
      </w:hyperlink>
      <w:r w:rsidR="00C5407D" w:rsidRPr="00C5407D">
        <w:t xml:space="preserve"> </w:t>
      </w:r>
      <w:r w:rsidR="00B90113">
        <w:t>below</w:t>
      </w:r>
      <w:r>
        <w:t xml:space="preserve">. </w:t>
      </w:r>
    </w:p>
    <w:p w14:paraId="42977DB9" w14:textId="77777777" w:rsidR="003506A6" w:rsidRDefault="003506A6" w:rsidP="0026739A"/>
    <w:p w14:paraId="313511B1" w14:textId="77777777" w:rsidR="004A7B0B" w:rsidRDefault="004A7B0B" w:rsidP="005030E4">
      <w:pPr>
        <w:pStyle w:val="Heading3"/>
      </w:pPr>
      <w:bookmarkStart w:id="150" w:name="_Laboratory_Settings"/>
      <w:bookmarkStart w:id="151" w:name="_Lab_Settings"/>
      <w:bookmarkStart w:id="152" w:name="_Toc521412172"/>
      <w:bookmarkStart w:id="153" w:name="_Toc32270428"/>
      <w:bookmarkEnd w:id="150"/>
      <w:bookmarkEnd w:id="151"/>
      <w:r>
        <w:t>Lab Settings</w:t>
      </w:r>
      <w:bookmarkEnd w:id="152"/>
      <w:bookmarkEnd w:id="153"/>
    </w:p>
    <w:p w14:paraId="5BF4833F" w14:textId="49500892" w:rsidR="004A7B0B" w:rsidRDefault="00A733BD" w:rsidP="00142C1B">
      <w:r>
        <w:rPr>
          <w:noProof/>
          <w:sz w:val="16"/>
          <w:szCs w:val="16"/>
        </w:rPr>
        <mc:AlternateContent>
          <mc:Choice Requires="wpg">
            <w:drawing>
              <wp:anchor distT="0" distB="0" distL="114300" distR="114300" simplePos="0" relativeHeight="251658258"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1FC009" id="Group 77" o:spid="_x0000_s1026" style="position:absolute;margin-left:289.05pt;margin-top:4.15pt;width:220.05pt;height:93.4pt;z-index:251658258"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SgA91NgQAAMYKAAAOAAAA&#10;AAAAAAAAAAAAADoCAABkcnMvZTJvRG9jLnhtbFBLAQItAAoAAAAAAAAAIQAxbmEz5B4AAOQeAAAU&#10;AAAAAAAAAAAAAAAAAJwGAABkcnMvbWVkaWEvaW1hZ2UxLnBuZ1BLAQItABQABgAIAAAAIQBg7j3C&#10;4QAAAAoBAAAPAAAAAAAAAAAAAAAAALIlAABkcnMvZG93bnJldi54bWxQSwECLQAUAAYACAAAACEA&#10;qiYOvrwAAAAhAQAAGQAAAAAAAAAAAAAAAADAJgAAZHJzL19yZWxzL2Uyb0RvYy54bWwucmVsc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">
                  <v:imagedata r:id="rId33" o:title=""/>
                </v:shape>
                <v:roundrect id="AutoShape 76" o:spid="_x0000_s1028" style="position:absolute;left:8456;top:9619;width:2521;height:2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w:t>
      </w:r>
      <w:r w:rsidR="000E709C">
        <w:t xml:space="preserve">Write </w:t>
      </w:r>
      <w:r w:rsidR="00F40760">
        <w:t xml:space="preserve">permissions of the </w:t>
      </w:r>
      <w:r w:rsidR="00F40760" w:rsidRPr="00F40760">
        <w:t>\Volumes</w:t>
      </w:r>
      <w:r w:rsidR="00F40760">
        <w:t xml:space="preserve"> directory where the </w:t>
      </w:r>
      <w:r w:rsidR="00875CC2">
        <w:t>Operating Procedure</w:t>
      </w:r>
      <w:r w:rsidR="00F40760">
        <w:t xml:space="preserve"> folders are stored.  </w:t>
      </w:r>
      <w:r w:rsidR="000E709C">
        <w:t xml:space="preserve">See Appendix B,  </w:t>
      </w:r>
      <w:hyperlink w:anchor="_Operating_Procedure_location" w:history="1">
        <w:r w:rsidR="000E709C" w:rsidRPr="000E709C">
          <w:rPr>
            <w:rStyle w:val="Hyperlink"/>
          </w:rPr>
          <w:t>Site Folder location</w:t>
        </w:r>
      </w:hyperlink>
      <w:r w:rsidR="000E709C">
        <w:t xml:space="preserve"> for the \Volumes directory location, </w:t>
      </w:r>
      <w:r w:rsidR="00B4017F">
        <w:t xml:space="preserve">and </w:t>
      </w:r>
      <w:hyperlink w:anchor="_Permissions_for_Site" w:history="1">
        <w:r w:rsidR="00B4017F" w:rsidRPr="00B4017F">
          <w:rPr>
            <w:rStyle w:val="Hyperlink"/>
          </w:rPr>
          <w:t>Permissions for Site and Volumes directory</w:t>
        </w:r>
      </w:hyperlink>
      <w:r w:rsidR="000E709C">
        <w:t xml:space="preserve"> for additional information on setting permissions.  </w:t>
      </w:r>
      <w:r w:rsidR="00F40760">
        <w:t xml:space="preserve">If a systems administrator is unavailable to help with these settings please contact us at </w:t>
      </w:r>
      <w:hyperlink r:id="rId34"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A40427D" w:rsidR="004A7B0B" w:rsidRDefault="004A7B0B" w:rsidP="00142C1B"/>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6857F2EB" w14:textId="77777777" w:rsidR="006974E3" w:rsidRDefault="006974E3" w:rsidP="00D96CED">
      <w:pPr>
        <w:pStyle w:val="ImageCentered"/>
        <w:jc w:val="left"/>
      </w:pPr>
    </w:p>
    <w:p w14:paraId="5B9F620A" w14:textId="0730DA13" w:rsidR="00634E11" w:rsidRPr="00743C03" w:rsidRDefault="006974E3" w:rsidP="00B001F7">
      <w:pPr>
        <w:pStyle w:val="Heading4"/>
        <w:rPr>
          <w:b/>
        </w:rPr>
      </w:pPr>
      <w:bookmarkStart w:id="154" w:name="_Optimizing_Settings"/>
      <w:bookmarkStart w:id="155" w:name="_Toc32270429"/>
      <w:bookmarkEnd w:id="154"/>
      <w:r w:rsidRPr="00743C03">
        <w:rPr>
          <w:b/>
        </w:rPr>
        <w:lastRenderedPageBreak/>
        <w:t xml:space="preserve">Optimizing </w:t>
      </w:r>
      <w:r w:rsidR="00634E11" w:rsidRPr="00743C03">
        <w:rPr>
          <w:b/>
        </w:rPr>
        <w:t>Settings</w:t>
      </w:r>
      <w:bookmarkEnd w:id="155"/>
    </w:p>
    <w:p w14:paraId="01038A0A" w14:textId="5D422241" w:rsidR="00634E11" w:rsidRDefault="003E5D5B" w:rsidP="00D96CED">
      <w:pPr>
        <w:pStyle w:val="ImageCentered"/>
        <w:jc w:val="left"/>
      </w:pPr>
      <w:r>
        <w:t xml:space="preserve">It is important to note that OSIRIS default </w:t>
      </w:r>
      <w:r w:rsidR="003A4BC6">
        <w:t>l</w:t>
      </w:r>
      <w:r>
        <w:t xml:space="preserve">ab </w:t>
      </w:r>
      <w:r w:rsidR="003A4BC6">
        <w:t>s</w:t>
      </w:r>
      <w:r>
        <w:t>ettings are not optimally configured.  Rather, they have been chosen to minimize changes from previous versions</w:t>
      </w:r>
      <w:r w:rsidR="00AF0502">
        <w:t xml:space="preserve"> of this software</w:t>
      </w:r>
      <w:r>
        <w:t xml:space="preserve">.  </w:t>
      </w:r>
      <w:r w:rsidR="00634E11">
        <w:t xml:space="preserve">To help users optimize OSIRIS lab settings for their data using OSIRIS most recent features, two Operating </w:t>
      </w:r>
      <w:r w:rsidR="00D11057">
        <w:t>Procedures are</w:t>
      </w:r>
      <w:r w:rsidR="00634E11">
        <w:t xml:space="preserve"> included with example </w:t>
      </w:r>
      <w:r w:rsidR="009951DB">
        <w:t>Lab Settings</w:t>
      </w:r>
      <w:r w:rsidR="00634E11">
        <w:t xml:space="preserve">.  These include settings for single source samples, such as known references, and samples that may be mixtures, such as crime scene samples and </w:t>
      </w:r>
      <w:r w:rsidR="00D11057">
        <w:t>stem cell engraftment chimerism test samples.  The Operating Procedures are [PowerPlex Fusion HID Sole Source] and [GlobalFiler HID Mixture]</w:t>
      </w:r>
      <w:r w:rsidR="00347A9C">
        <w:t xml:space="preserve">. </w:t>
      </w:r>
      <w:r w:rsidR="00D11057">
        <w:t xml:space="preserve"> </w:t>
      </w:r>
      <w:r w:rsidR="00347A9C">
        <w:t xml:space="preserve">Both </w:t>
      </w:r>
      <w:r w:rsidR="00D11057">
        <w:t xml:space="preserve">of those can be used to create new Operating Procedures </w:t>
      </w:r>
      <w:r w:rsidR="007538E8">
        <w:t xml:space="preserve">which </w:t>
      </w:r>
      <w:r w:rsidR="00347A9C">
        <w:t xml:space="preserve">can </w:t>
      </w:r>
      <w:r w:rsidR="00D11057">
        <w:t xml:space="preserve">be modified for .fsa files as described below in </w:t>
      </w:r>
      <w:hyperlink w:anchor="_General_-_.fsa" w:history="1">
        <w:r w:rsidR="00D11057" w:rsidRPr="00D11057">
          <w:rPr>
            <w:rStyle w:val="Hyperlink"/>
          </w:rPr>
          <w:t>General - .fsa and .hid files</w:t>
        </w:r>
      </w:hyperlink>
      <w:r w:rsidR="00D11057">
        <w:t>.</w:t>
      </w:r>
      <w:r w:rsidR="009951DB">
        <w:t xml:space="preserve">  Note that custom Operating Procedures created based on those templates will </w:t>
      </w:r>
      <w:r w:rsidR="003913D5">
        <w:t xml:space="preserve">not </w:t>
      </w:r>
      <w:r w:rsidR="001E4621">
        <w:t xml:space="preserve">be </w:t>
      </w:r>
      <w:r w:rsidR="009951DB">
        <w:t xml:space="preserve">automatically updated with </w:t>
      </w:r>
      <w:r w:rsidR="001E4621">
        <w:t xml:space="preserve">new optimized </w:t>
      </w:r>
      <w:r w:rsidR="00C5407D">
        <w:t xml:space="preserve">lab settings </w:t>
      </w:r>
      <w:r w:rsidR="009951DB">
        <w:t xml:space="preserve">changes made in new OSIRIS upgrades.  </w:t>
      </w:r>
      <w:r w:rsidR="001E4621">
        <w:t>Users will have to add the upgraded settings.</w:t>
      </w:r>
    </w:p>
    <w:p w14:paraId="3B0F6E7C" w14:textId="1194FCB0" w:rsidR="00B001F7" w:rsidRDefault="00B001F7" w:rsidP="00D96CED">
      <w:pPr>
        <w:pStyle w:val="ImageCentered"/>
        <w:jc w:val="left"/>
      </w:pPr>
    </w:p>
    <w:p w14:paraId="1E5DAC55" w14:textId="77777777" w:rsidR="00AE5A95" w:rsidRDefault="00AE5A95" w:rsidP="00D96CED">
      <w:pPr>
        <w:pStyle w:val="ImageCentered"/>
        <w:jc w:val="left"/>
      </w:pPr>
    </w:p>
    <w:p w14:paraId="018AC28B" w14:textId="06DA2216" w:rsidR="004A7B0B" w:rsidRDefault="004A7B0B" w:rsidP="005030E4">
      <w:pPr>
        <w:pStyle w:val="Heading4"/>
      </w:pPr>
      <w:bookmarkStart w:id="156" w:name="_Toc521412173"/>
      <w:bookmarkStart w:id="157" w:name="_Toc32270430"/>
      <w:r>
        <w:t>Add a new Operating Procedure</w:t>
      </w:r>
      <w:bookmarkEnd w:id="156"/>
      <w:bookmarkEnd w:id="157"/>
      <w:r>
        <w:t xml:space="preserve"> </w:t>
      </w:r>
    </w:p>
    <w:p w14:paraId="4355F862" w14:textId="3D11A3AA" w:rsidR="004A7B0B" w:rsidRDefault="00545F89" w:rsidP="005424E2">
      <w:r>
        <w:rPr>
          <w:noProof/>
        </w:rPr>
        <w:drawing>
          <wp:anchor distT="0" distB="0" distL="114300" distR="114300" simplePos="0" relativeHeight="251658251" behindDoc="0" locked="0" layoutInCell="1" allowOverlap="1" wp14:anchorId="4970380A" wp14:editId="4FCD4ED7">
            <wp:simplePos x="0" y="0"/>
            <wp:positionH relativeFrom="column">
              <wp:posOffset>2775585</wp:posOffset>
            </wp:positionH>
            <wp:positionV relativeFrom="paragraph">
              <wp:posOffset>9525</wp:posOffset>
            </wp:positionV>
            <wp:extent cx="3619500" cy="2776220"/>
            <wp:effectExtent l="0" t="0" r="0" b="508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5"/>
                    <a:stretch>
                      <a:fillRect/>
                    </a:stretch>
                  </pic:blipFill>
                  <pic:spPr bwMode="auto">
                    <a:xfrm>
                      <a:off x="0" y="0"/>
                      <a:ext cx="3619500" cy="2776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in order to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125669BF" w:rsidR="00DD4B08" w:rsidRDefault="00DD4B08" w:rsidP="005424E2"/>
    <w:p w14:paraId="52B1444B" w14:textId="1B2F027E" w:rsidR="00E90115" w:rsidRDefault="00E90115" w:rsidP="004D26F0">
      <w:pPr>
        <w:pStyle w:val="Heading5"/>
      </w:pPr>
      <w:bookmarkStart w:id="158" w:name="_Editing_Operating_Procedures"/>
      <w:bookmarkEnd w:id="158"/>
      <w:r>
        <w:t xml:space="preserve">Editing Operating Procedures </w:t>
      </w:r>
    </w:p>
    <w:p w14:paraId="65928F60" w14:textId="6FF9FEBA" w:rsidR="00FA0834" w:rsidRDefault="00A02F83" w:rsidP="00C14F55">
      <w:pPr>
        <w:rPr>
          <w:noProof/>
        </w:rPr>
      </w:pPr>
      <w:r>
        <w:rPr>
          <w:noProof/>
        </w:rPr>
        <w:drawing>
          <wp:anchor distT="0" distB="0" distL="114300" distR="114300" simplePos="0" relativeHeight="251658284"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C14F55" w:rsidRPr="00C14F55">
        <w:t xml:space="preserve">A user must have </w:t>
      </w:r>
      <w:r w:rsidR="00FA0834">
        <w:t xml:space="preserve">Windows or Mac </w:t>
      </w:r>
      <w:r w:rsidR="00C14F55">
        <w:t xml:space="preserve">access privileges to be able to modify the Lab Settings in an Operating Procedure.  </w:t>
      </w:r>
      <w:r w:rsidR="00C14F55" w:rsidRPr="00C14F55">
        <w:t xml:space="preserve">To prevent </w:t>
      </w:r>
      <w:r w:rsidR="00C14F55">
        <w:t xml:space="preserve">multiple </w:t>
      </w:r>
      <w:r w:rsidR="00C14F55" w:rsidRPr="00C14F55">
        <w:t>users from creating conflicting edits, when opening</w:t>
      </w:r>
      <w:r w:rsidR="00C14F55" w:rsidRPr="00C14F55">
        <w:rPr>
          <w:noProof/>
        </w:rPr>
        <w:t xml:space="preserve"> the Operating Procedure</w:t>
      </w:r>
      <w:r w:rsidR="00C14F55">
        <w:rPr>
          <w:noProof/>
        </w:rPr>
        <w:t>,</w:t>
      </w:r>
      <w:r w:rsidR="00C14F55" w:rsidRPr="00C14F55">
        <w:rPr>
          <w:noProof/>
        </w:rPr>
        <w:t xml:space="preserve"> OSIRIS will attempt to lock it, which is shown by the Lock button being inactive (gray) as in the figure above. </w:t>
      </w:r>
      <w:r w:rsidR="00FA0834">
        <w:rPr>
          <w:noProof/>
        </w:rPr>
        <w:t xml:space="preserve"> </w:t>
      </w:r>
      <w:r w:rsidR="00FA0834" w:rsidRPr="00FA0834">
        <w:rPr>
          <w:noProof/>
        </w:rPr>
        <w:t xml:space="preserve">While an Operating </w:t>
      </w:r>
      <w:r w:rsidR="00186407" w:rsidRPr="00FA0834">
        <w:rPr>
          <w:noProof/>
        </w:rPr>
        <w:t xml:space="preserve">Procedure </w:t>
      </w:r>
      <w:r w:rsidR="00FA0834" w:rsidRPr="00FA0834">
        <w:rPr>
          <w:noProof/>
        </w:rPr>
        <w:t>is locked, other users will not be able to use it for analysis.</w:t>
      </w:r>
    </w:p>
    <w:p w14:paraId="7CA66810" w14:textId="77777777" w:rsidR="00FA0834" w:rsidRDefault="00FA0834" w:rsidP="00C14F55">
      <w:pPr>
        <w:rPr>
          <w:noProof/>
        </w:rPr>
      </w:pPr>
    </w:p>
    <w:p w14:paraId="322CC442" w14:textId="0311E164" w:rsidR="00C14F55" w:rsidRPr="00C14F55" w:rsidRDefault="00C14F55" w:rsidP="00C14F55">
      <w:pPr>
        <w:rPr>
          <w:noProof/>
        </w:rPr>
      </w:pPr>
      <w:r w:rsidRPr="00C14F55">
        <w:rPr>
          <w:noProof/>
        </w:rPr>
        <w:t>There are some condition</w:t>
      </w:r>
      <w:r w:rsidR="00FA0834">
        <w:rPr>
          <w:noProof/>
        </w:rPr>
        <w:t>s</w:t>
      </w:r>
      <w:r w:rsidRPr="00C14F55">
        <w:rPr>
          <w:noProof/>
        </w:rPr>
        <w:t xml:space="preserve"> that will </w:t>
      </w:r>
      <w:r>
        <w:rPr>
          <w:noProof/>
        </w:rPr>
        <w:t>prevent</w:t>
      </w:r>
      <w:r w:rsidRPr="00C14F55">
        <w:rPr>
          <w:noProof/>
        </w:rPr>
        <w:t xml:space="preserve"> the Operating Procedure </w:t>
      </w:r>
      <w:r>
        <w:rPr>
          <w:noProof/>
        </w:rPr>
        <w:t>from being</w:t>
      </w:r>
      <w:r w:rsidRPr="00C14F55">
        <w:rPr>
          <w:noProof/>
        </w:rPr>
        <w:t xml:space="preserve"> locked:</w:t>
      </w:r>
    </w:p>
    <w:p w14:paraId="7A71E034" w14:textId="190A06EB" w:rsidR="00C14F55" w:rsidRPr="00C14F55" w:rsidRDefault="00C14F55" w:rsidP="00C14F55">
      <w:pPr>
        <w:numPr>
          <w:ilvl w:val="0"/>
          <w:numId w:val="36"/>
        </w:numPr>
        <w:rPr>
          <w:noProof/>
        </w:rPr>
      </w:pPr>
      <w:r w:rsidRPr="00C14F55">
        <w:rPr>
          <w:noProof/>
        </w:rPr>
        <w:t xml:space="preserve">If the user does not </w:t>
      </w:r>
      <w:r>
        <w:rPr>
          <w:noProof/>
        </w:rPr>
        <w:t xml:space="preserve">have </w:t>
      </w:r>
      <w:r w:rsidRPr="00C14F55">
        <w:rPr>
          <w:noProof/>
        </w:rPr>
        <w:t xml:space="preserve">access privileges </w:t>
      </w:r>
      <w:r>
        <w:rPr>
          <w:noProof/>
        </w:rPr>
        <w:t xml:space="preserve">that allows them </w:t>
      </w:r>
      <w:r w:rsidRPr="00C14F55">
        <w:rPr>
          <w:noProof/>
        </w:rPr>
        <w:t>to modify the Operating Procedure, it will not be locked.</w:t>
      </w:r>
    </w:p>
    <w:p w14:paraId="7DB32EFC" w14:textId="72F336FA" w:rsidR="00C14F55" w:rsidRPr="00C14F55" w:rsidRDefault="00C14F55" w:rsidP="00C14F55">
      <w:pPr>
        <w:numPr>
          <w:ilvl w:val="0"/>
          <w:numId w:val="36"/>
        </w:numPr>
        <w:rPr>
          <w:noProof/>
        </w:rPr>
      </w:pPr>
      <w:r w:rsidRPr="00C14F55">
        <w:rPr>
          <w:noProof/>
        </w:rPr>
        <w:t xml:space="preserve">If the Operating Procedure is locked by another user or another instance of OSIRIS, it cannot be locked </w:t>
      </w:r>
      <w:r>
        <w:rPr>
          <w:noProof/>
        </w:rPr>
        <w:t xml:space="preserve">a second time. </w:t>
      </w:r>
      <w:r w:rsidRPr="00C14F55">
        <w:rPr>
          <w:noProof/>
        </w:rPr>
        <w:t xml:space="preserve"> The user will receive a notice indicating which user has locked the Operating Procedure. When that OSIRIS process unlock</w:t>
      </w:r>
      <w:r>
        <w:rPr>
          <w:noProof/>
        </w:rPr>
        <w:t>s the Operating Procedure, the “</w:t>
      </w:r>
      <w:r w:rsidRPr="00C14F55">
        <w:rPr>
          <w:noProof/>
        </w:rPr>
        <w:t>Lock" button will become enabled and it can then be locked and modified.</w:t>
      </w:r>
    </w:p>
    <w:p w14:paraId="5E1E82BD" w14:textId="2F54D210" w:rsidR="00C14F55" w:rsidRPr="00C14F55" w:rsidRDefault="00C14F55" w:rsidP="00C14F55">
      <w:pPr>
        <w:numPr>
          <w:ilvl w:val="0"/>
          <w:numId w:val="36"/>
        </w:numPr>
        <w:rPr>
          <w:noProof/>
        </w:rPr>
      </w:pPr>
      <w:r w:rsidRPr="00C14F55">
        <w:rPr>
          <w:noProof/>
        </w:rPr>
        <w:t xml:space="preserve">Beginning with OSIRIS 2.11 an </w:t>
      </w:r>
      <w:r w:rsidR="00186407" w:rsidRPr="00C14F55">
        <w:rPr>
          <w:noProof/>
        </w:rPr>
        <w:t xml:space="preserve">Operating Procedure </w:t>
      </w:r>
      <w:r w:rsidRPr="00C14F55">
        <w:rPr>
          <w:noProof/>
        </w:rPr>
        <w:t>cannot be locked by a version of OSIRIS that is older than the version that created it</w:t>
      </w:r>
      <w:r w:rsidR="003964B1">
        <w:rPr>
          <w:noProof/>
        </w:rPr>
        <w:t xml:space="preserve"> or that last edited it</w:t>
      </w:r>
      <w:r w:rsidRPr="00C14F55">
        <w:rPr>
          <w:noProof/>
        </w:rPr>
        <w:t>. For example, if an Operating Procedure is created</w:t>
      </w:r>
      <w:r w:rsidR="003964B1">
        <w:rPr>
          <w:noProof/>
        </w:rPr>
        <w:t xml:space="preserve"> or edited</w:t>
      </w:r>
      <w:r w:rsidRPr="00C14F55">
        <w:rPr>
          <w:noProof/>
        </w:rPr>
        <w:t xml:space="preserve"> using OSIRIS 2.12 it cannot be locked by OSIRIS 2.11. The purpose of this is to prevent loss of settings that are introduced in newer versions of OSIRIS.</w:t>
      </w:r>
    </w:p>
    <w:p w14:paraId="14F6B2C4" w14:textId="77777777" w:rsidR="00A02F83" w:rsidRDefault="00A02F83" w:rsidP="005424E2"/>
    <w:p w14:paraId="666307D6" w14:textId="478DC1AF" w:rsidR="004A7B0B" w:rsidRDefault="005D0EC1">
      <w:pPr>
        <w:pStyle w:val="Heading4"/>
      </w:pPr>
      <w:bookmarkStart w:id="159" w:name="_General_-_.fsa"/>
      <w:bookmarkStart w:id="160" w:name="_Toc521412174"/>
      <w:bookmarkStart w:id="161" w:name="_Toc32270431"/>
      <w:bookmarkEnd w:id="159"/>
      <w:r>
        <w:rPr>
          <w:noProof/>
        </w:rPr>
        <w:lastRenderedPageBreak/>
        <w:drawing>
          <wp:anchor distT="0" distB="0" distL="114300" distR="114300" simplePos="0" relativeHeight="251658273"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160"/>
      <w:bookmarkEnd w:id="161"/>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or </w:t>
      </w:r>
      <w:r w:rsidR="002F1BC1" w:rsidRPr="002F1BC1">
        <w:rPr>
          <w:rStyle w:val="FixedChar"/>
        </w:rPr>
        <w:t>.hid</w:t>
      </w:r>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162" w:name="_File_Names"/>
      <w:bookmarkStart w:id="163" w:name="_File_Names/Sample_names"/>
      <w:bookmarkStart w:id="164" w:name="_File/Sample_names"/>
      <w:bookmarkStart w:id="165" w:name="_Toc521412175"/>
      <w:bookmarkStart w:id="166" w:name="_Toc32270432"/>
      <w:bookmarkEnd w:id="162"/>
      <w:bookmarkEnd w:id="163"/>
      <w:bookmarkEnd w:id="164"/>
      <w:r>
        <w:t>File</w:t>
      </w:r>
      <w:r w:rsidR="001723DA">
        <w:t>/</w:t>
      </w:r>
      <w:r w:rsidR="001723DA" w:rsidRPr="008A1616">
        <w:rPr>
          <w:shd w:val="clear" w:color="auto" w:fill="FFFFFF"/>
        </w:rPr>
        <w:t>Sample names</w:t>
      </w:r>
      <w:bookmarkEnd w:id="165"/>
      <w:bookmarkEnd w:id="166"/>
    </w:p>
    <w:p w14:paraId="07899B88" w14:textId="141E05AB"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r w:rsidR="009F1BBB">
        <w:t xml:space="preserve">or </w:t>
      </w:r>
      <w:r w:rsidR="00AF1A56">
        <w:t xml:space="preserve"> “</w:t>
      </w:r>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xml:space="preserve">, OSIRIS will only search the file name for </w:t>
      </w:r>
      <w:r w:rsidR="005F42DE">
        <w:t>sample-</w:t>
      </w:r>
      <w:r w:rsidR="00F30729">
        <w:t>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drawing>
          <wp:anchor distT="0" distB="0" distL="114300" distR="114300" simplePos="0" relativeHeight="251658274"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A8817DD"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a number of commonly used </w:t>
      </w:r>
      <w:r w:rsidR="002E20DD">
        <w:t xml:space="preserve">name </w:t>
      </w:r>
      <w:r w:rsidR="009E0889">
        <w:t>st</w:t>
      </w:r>
      <w:r w:rsidR="002E20DD">
        <w:t>r</w:t>
      </w:r>
      <w:r w:rsidR="009E0889">
        <w:t xml:space="preserve">ings </w:t>
      </w:r>
      <w:r>
        <w:t xml:space="preserve">for standard controls.  When OSIRIS encounters any of these strings </w:t>
      </w:r>
      <w:r w:rsidR="005F42DE">
        <w:t xml:space="preserve">as a part of </w:t>
      </w:r>
      <w:r>
        <w:t xml:space="preserve">a </w:t>
      </w:r>
      <w:r w:rsidR="005F42DE">
        <w:t xml:space="preserve">sample or file </w:t>
      </w:r>
      <w:r>
        <w:t xml:space="preserve">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lastRenderedPageBreak/>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Following are some example file names and whether or not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sample( -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NormanEvanGordon(neg).fsa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‘c</w:t>
            </w:r>
            <w:r w:rsidR="00C02269">
              <w:t>n</w:t>
            </w:r>
            <w:r w:rsidRPr="00B832E1">
              <w:t>trl-’</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ctrl-positive.fsa</w:t>
      </w:r>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167" w:name="PositiveControlFileNames"/>
      <w:bookmarkEnd w:id="167"/>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r w:rsidR="00630B8F">
        <w:t xml:space="preserve">All of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control, but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t>Following are some example file names and whether or not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9947A</w:t>
            </w:r>
            <w:r w:rsidR="00D408DD">
              <w:t xml:space="preserve">  (default)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r w:rsidRPr="00715BF5">
              <w:rPr>
                <w:rFonts w:ascii="Courier New" w:hAnsi="Courier New" w:cs="Courier New"/>
                <w:szCs w:val="20"/>
              </w:rPr>
              <w:t>Positive.fsa</w:t>
            </w:r>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9947A</w:t>
            </w:r>
            <w:r w:rsidR="00B47602">
              <w:t xml:space="preserve">  (default)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Joe102  (custom)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Joe102  (custom)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17496B38" w14:textId="4DD98924" w:rsidR="003546FF" w:rsidRDefault="000A721F" w:rsidP="000A721F">
      <w:pPr>
        <w:tabs>
          <w:tab w:val="left" w:pos="4680"/>
        </w:tabs>
        <w:rPr>
          <w:rFonts w:cs="Courier New"/>
          <w:szCs w:val="20"/>
        </w:rPr>
      </w:pPr>
      <w:r w:rsidRPr="000A721F">
        <w:rPr>
          <w:rFonts w:cs="Courier New"/>
          <w:szCs w:val="20"/>
        </w:rPr>
        <w:t xml:space="preserve">Possible </w:t>
      </w:r>
      <w:bookmarkStart w:id="168" w:name="MixtureAndSingleSourceStrings"/>
      <w:r w:rsidRPr="000A721F">
        <w:rPr>
          <w:rFonts w:cs="Courier New"/>
          <w:szCs w:val="20"/>
        </w:rPr>
        <w:t>mixture and single source character strings</w:t>
      </w:r>
      <w:bookmarkEnd w:id="168"/>
      <w:r w:rsidRPr="000A721F">
        <w:rPr>
          <w:rFonts w:cs="Courier New"/>
          <w:szCs w:val="20"/>
        </w:rPr>
        <w:t xml:space="preserve">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Disable Low Level Height Filters For Known Mixtures</w:t>
        </w:r>
      </w:hyperlink>
      <w:r w:rsidRPr="000A721F">
        <w:rPr>
          <w:rFonts w:cs="Courier New"/>
          <w:szCs w:val="20"/>
        </w:rPr>
        <w:t xml:space="preserve">,” </w:t>
      </w:r>
      <w:r w:rsidR="00BA017C">
        <w:rPr>
          <w:rFonts w:cs="Courier New"/>
          <w:szCs w:val="20"/>
        </w:rPr>
        <w:t xml:space="preserve">in Lab Settings Sample Limits </w:t>
      </w:r>
      <w:r w:rsidRPr="000A721F">
        <w:rPr>
          <w:rFonts w:cs="Courier New"/>
          <w:szCs w:val="20"/>
        </w:rPr>
        <w:t>below.</w:t>
      </w:r>
      <w:r w:rsidR="00846150">
        <w:rPr>
          <w:rFonts w:cs="Courier New"/>
          <w:szCs w:val="20"/>
        </w:rPr>
        <w:t xml:space="preserve">  </w:t>
      </w:r>
      <w:r w:rsidR="00587C7E">
        <w:rPr>
          <w:rFonts w:cs="Courier New"/>
          <w:szCs w:val="20"/>
        </w:rPr>
        <w:t xml:space="preserve">As part of this group of settings, the user can specify if the default sample type </w:t>
      </w:r>
      <w:r w:rsidR="003809AF">
        <w:rPr>
          <w:rFonts w:cs="Courier New"/>
          <w:szCs w:val="20"/>
        </w:rPr>
        <w:t xml:space="preserve">is a potential </w:t>
      </w:r>
      <w:r w:rsidR="00587C7E">
        <w:rPr>
          <w:rFonts w:cs="Courier New"/>
          <w:szCs w:val="20"/>
        </w:rPr>
        <w:t xml:space="preserve">mixture or </w:t>
      </w:r>
      <w:r w:rsidR="003809AF">
        <w:rPr>
          <w:rFonts w:cs="Courier New"/>
          <w:szCs w:val="20"/>
        </w:rPr>
        <w:t xml:space="preserve">is </w:t>
      </w:r>
      <w:r w:rsidR="00587C7E">
        <w:rPr>
          <w:rFonts w:cs="Courier New"/>
          <w:szCs w:val="20"/>
        </w:rPr>
        <w:t xml:space="preserve">single source.  If it is single source, then the mixture </w:t>
      </w:r>
      <w:r w:rsidR="00BA017C">
        <w:rPr>
          <w:rFonts w:cs="Courier New"/>
          <w:szCs w:val="20"/>
        </w:rPr>
        <w:t xml:space="preserve">character </w:t>
      </w:r>
      <w:r w:rsidR="00587C7E">
        <w:rPr>
          <w:rFonts w:cs="Courier New"/>
          <w:szCs w:val="20"/>
        </w:rPr>
        <w:t>strings may be used to identify potential mixture</w:t>
      </w:r>
      <w:r w:rsidR="00EB1298">
        <w:rPr>
          <w:rFonts w:cs="Courier New"/>
          <w:szCs w:val="20"/>
        </w:rPr>
        <w:t xml:space="preserve"> sample</w:t>
      </w:r>
      <w:r w:rsidR="00587C7E">
        <w:rPr>
          <w:rFonts w:cs="Courier New"/>
          <w:szCs w:val="20"/>
        </w:rPr>
        <w:t xml:space="preserve">s.  </w:t>
      </w:r>
      <w:r w:rsidR="003809AF">
        <w:rPr>
          <w:rFonts w:cs="Courier New"/>
          <w:szCs w:val="20"/>
        </w:rPr>
        <w:t>When the default sample type is single source</w:t>
      </w:r>
      <w:r w:rsidR="00587C7E">
        <w:rPr>
          <w:rFonts w:cs="Courier New"/>
          <w:szCs w:val="20"/>
        </w:rPr>
        <w:t xml:space="preserve">, the single source strings will not be </w:t>
      </w:r>
      <w:r w:rsidR="00AD4D5F">
        <w:rPr>
          <w:rFonts w:cs="Courier New"/>
          <w:szCs w:val="20"/>
        </w:rPr>
        <w:t xml:space="preserve">used by OSIRIS.  On the other hand, if the default sample type is </w:t>
      </w:r>
      <w:r w:rsidR="00EB1298">
        <w:rPr>
          <w:rFonts w:cs="Courier New"/>
          <w:szCs w:val="20"/>
        </w:rPr>
        <w:t xml:space="preserve">possible </w:t>
      </w:r>
      <w:r w:rsidR="00AD4D5F">
        <w:rPr>
          <w:rFonts w:cs="Courier New"/>
          <w:szCs w:val="20"/>
        </w:rPr>
        <w:t xml:space="preserve">mixture, the single source </w:t>
      </w:r>
      <w:r w:rsidR="00BA017C">
        <w:rPr>
          <w:rFonts w:cs="Courier New"/>
          <w:szCs w:val="20"/>
        </w:rPr>
        <w:t xml:space="preserve">character </w:t>
      </w:r>
      <w:r w:rsidR="00AD4D5F">
        <w:rPr>
          <w:rFonts w:cs="Courier New"/>
          <w:szCs w:val="20"/>
        </w:rPr>
        <w:t xml:space="preserve">strings may be used to identify single source samples.  </w:t>
      </w:r>
      <w:r w:rsidR="003809AF">
        <w:rPr>
          <w:rFonts w:cs="Courier New"/>
          <w:szCs w:val="20"/>
        </w:rPr>
        <w:t>When the default sample type is possible mixture</w:t>
      </w:r>
      <w:r w:rsidR="00AD4D5F">
        <w:rPr>
          <w:rFonts w:cs="Courier New"/>
          <w:szCs w:val="20"/>
        </w:rPr>
        <w:t>, any mixture strings will not be used by OSIRIS.</w:t>
      </w:r>
      <w:r w:rsidRPr="000A721F">
        <w:rPr>
          <w:rFonts w:cs="Courier New"/>
          <w:szCs w:val="20"/>
        </w:rPr>
        <w:t xml:space="preserve"> </w:t>
      </w:r>
    </w:p>
    <w:p w14:paraId="67DA85D1" w14:textId="77777777" w:rsidR="003546FF" w:rsidRDefault="003546FF" w:rsidP="000A721F">
      <w:pPr>
        <w:tabs>
          <w:tab w:val="left" w:pos="4680"/>
        </w:tabs>
        <w:rPr>
          <w:rFonts w:cs="Courier New"/>
          <w:szCs w:val="20"/>
        </w:rPr>
      </w:pPr>
    </w:p>
    <w:p w14:paraId="5570C48E" w14:textId="5FAF91DF" w:rsidR="000A721F" w:rsidRPr="000A721F" w:rsidRDefault="000A721F" w:rsidP="000A721F">
      <w:pPr>
        <w:tabs>
          <w:tab w:val="left" w:pos="4680"/>
        </w:tabs>
        <w:rPr>
          <w:rFonts w:cs="Courier New"/>
          <w:szCs w:val="20"/>
        </w:rPr>
      </w:pPr>
      <w:r w:rsidRPr="000A721F">
        <w:rPr>
          <w:rFonts w:cs="Courier New"/>
          <w:szCs w:val="20"/>
        </w:rPr>
        <w:t xml:space="preserve">If </w:t>
      </w:r>
      <w:r w:rsidR="00BA017C">
        <w:rPr>
          <w:rFonts w:cs="Courier New"/>
          <w:szCs w:val="20"/>
        </w:rPr>
        <w:t xml:space="preserve">character </w:t>
      </w:r>
      <w:r w:rsidR="00BA017C" w:rsidRPr="000A721F">
        <w:rPr>
          <w:rFonts w:cs="Courier New"/>
          <w:szCs w:val="20"/>
        </w:rPr>
        <w:t xml:space="preserve">strings </w:t>
      </w:r>
      <w:r w:rsidRPr="000A721F">
        <w:rPr>
          <w:rFonts w:cs="Courier New"/>
          <w:szCs w:val="20"/>
        </w:rPr>
        <w:t>are specified for single source</w:t>
      </w:r>
      <w:r w:rsidR="003546FF">
        <w:rPr>
          <w:rFonts w:cs="Courier New"/>
          <w:szCs w:val="20"/>
        </w:rPr>
        <w:t xml:space="preserve"> and the default type is mixture</w:t>
      </w:r>
      <w:r w:rsidRPr="000A721F">
        <w:rPr>
          <w:rFonts w:cs="Courier New"/>
          <w:szCs w:val="20"/>
        </w:rPr>
        <w:t>, then a sample is considered to be single source if the file name or sample name (whichever the user has selected for search), contains at least one of the listed strings.  Any sample that does not contain one of the single source strings is considered to be a possible mixture.  Conversely, if strings are specified for possible mixture</w:t>
      </w:r>
      <w:r w:rsidR="003546FF">
        <w:rPr>
          <w:rFonts w:cs="Courier New"/>
          <w:szCs w:val="20"/>
        </w:rPr>
        <w:t xml:space="preserve"> and the default type is single source</w:t>
      </w:r>
      <w:r w:rsidRPr="000A721F">
        <w:rPr>
          <w:rFonts w:cs="Courier New"/>
          <w:szCs w:val="20"/>
        </w:rPr>
        <w:t xml:space="preserve">, then a sample is considered to be a mixture if the file name or sample name contains at least one of the listed strings.  Any sample that does not contain one of the possible mixture strings is considered to be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6D7BF96B" w:rsidR="00C25299" w:rsidRDefault="000A721F" w:rsidP="000A721F">
      <w:pPr>
        <w:tabs>
          <w:tab w:val="left" w:pos="4680"/>
        </w:tabs>
        <w:rPr>
          <w:rFonts w:cs="Courier New"/>
          <w:szCs w:val="20"/>
        </w:rPr>
      </w:pPr>
      <w:r w:rsidRPr="000A721F">
        <w:rPr>
          <w:rFonts w:cs="Courier New"/>
          <w:szCs w:val="20"/>
        </w:rPr>
        <w:t>If the “Disable Low Level Height Filters For Known Mixtures” preset is not checked, the single source and possible mixture strings</w:t>
      </w:r>
      <w:r w:rsidR="00F16729">
        <w:rPr>
          <w:rFonts w:cs="Courier New"/>
          <w:szCs w:val="20"/>
        </w:rPr>
        <w:t>, and the specification of the default type,</w:t>
      </w:r>
      <w:r w:rsidRPr="000A721F">
        <w:rPr>
          <w:rFonts w:cs="Courier New"/>
          <w:szCs w:val="20"/>
        </w:rPr>
        <w:t xml:space="preserve"> have no effect.  On the other hand, if this preset is selected, and one or more of the associated presets is selected, then single source samples and mixtures are analyzed differently in the following respects.  Single source samples are analyzed using all of the parameters specified in the Lab Settings.  However, for possible mixtures, the specified low level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169" w:name="_Locus/ILS_Thresholds"/>
      <w:bookmarkStart w:id="170" w:name="_Thresholds"/>
      <w:bookmarkEnd w:id="169"/>
      <w:bookmarkEnd w:id="170"/>
    </w:p>
    <w:p w14:paraId="032218BE" w14:textId="6D11BAAF" w:rsidR="004A7B0B" w:rsidRDefault="004A7B0B" w:rsidP="005030E4">
      <w:pPr>
        <w:pStyle w:val="Heading4"/>
      </w:pPr>
      <w:bookmarkStart w:id="171" w:name="_Thresholds_1"/>
      <w:bookmarkStart w:id="172" w:name="_Toc521412176"/>
      <w:bookmarkStart w:id="173" w:name="_Toc32270433"/>
      <w:bookmarkEnd w:id="171"/>
      <w:r>
        <w:t>Thresholds</w:t>
      </w:r>
      <w:bookmarkEnd w:id="172"/>
      <w:bookmarkEnd w:id="173"/>
    </w:p>
    <w:p w14:paraId="19A96519" w14:textId="346F21F9" w:rsidR="008A0A4E" w:rsidRDefault="00C14F55" w:rsidP="00D96CED">
      <w:r>
        <w:rPr>
          <w:noProof/>
        </w:rPr>
        <w:drawing>
          <wp:anchor distT="0" distB="0" distL="114300" distR="114300" simplePos="0" relativeHeight="251658290" behindDoc="0" locked="0" layoutInCell="1" allowOverlap="1" wp14:anchorId="6ECF9116" wp14:editId="2A194327">
            <wp:simplePos x="0" y="0"/>
            <wp:positionH relativeFrom="margin">
              <wp:align>right</wp:align>
            </wp:positionH>
            <wp:positionV relativeFrom="paragraph">
              <wp:posOffset>11430</wp:posOffset>
            </wp:positionV>
            <wp:extent cx="3743960" cy="4305300"/>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43960" cy="4305300"/>
                    </a:xfrm>
                    <a:prstGeom prst="rect">
                      <a:avLst/>
                    </a:prstGeom>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2F137886" w14:textId="77777777" w:rsidR="002B7F79" w:rsidRDefault="002B7F79" w:rsidP="001F1698"/>
    <w:p w14:paraId="67C16CB5" w14:textId="7A655001" w:rsidR="00C14F55" w:rsidRDefault="00C14F55" w:rsidP="001F1698">
      <w:r w:rsidRPr="009C046B">
        <w:rPr>
          <w:b/>
          <w:sz w:val="24"/>
          <w:szCs w:val="24"/>
        </w:rPr>
        <w:lastRenderedPageBreak/>
        <w:t>Stutter thresholds</w:t>
      </w:r>
      <w:r>
        <w:rPr>
          <w:b/>
        </w:rPr>
        <w:t xml:space="preserve"> </w:t>
      </w:r>
      <w:r>
        <w:t>– stutter thresholds may be set as one of the following:</w:t>
      </w:r>
    </w:p>
    <w:p w14:paraId="071B2860" w14:textId="457ACED3" w:rsidR="00C14F55" w:rsidRDefault="00C14F55" w:rsidP="009C046B">
      <w:pPr>
        <w:pStyle w:val="ListParagraph"/>
        <w:numPr>
          <w:ilvl w:val="0"/>
          <w:numId w:val="37"/>
        </w:numPr>
      </w:pPr>
      <w:r>
        <w:t>As a single default threshold for all loci</w:t>
      </w:r>
    </w:p>
    <w:p w14:paraId="49987EE6" w14:textId="2D5A2A6E" w:rsidR="00C14F55" w:rsidRDefault="00C14F55" w:rsidP="009C046B">
      <w:pPr>
        <w:pStyle w:val="ListParagraph"/>
        <w:numPr>
          <w:ilvl w:val="0"/>
          <w:numId w:val="37"/>
        </w:numPr>
      </w:pPr>
      <w:r>
        <w:t>The default may be overridden for one or more loci</w:t>
      </w:r>
    </w:p>
    <w:p w14:paraId="41654D1B" w14:textId="77777777" w:rsidR="002B7F79" w:rsidRPr="009C046B" w:rsidRDefault="00C14F55" w:rsidP="009C046B">
      <w:pPr>
        <w:pStyle w:val="ListParagraph"/>
        <w:numPr>
          <w:ilvl w:val="0"/>
          <w:numId w:val="37"/>
        </w:numPr>
        <w:rPr>
          <w:b/>
        </w:rPr>
      </w:pPr>
      <w:r>
        <w:t>The threshold may be calculated individually for each allele.  This is calculated by interpolating values along a straight line defined by the stutter threshold at the left-most ladder allele, and the stutter threshold at the right-most ladder all</w:t>
      </w:r>
      <w:r w:rsidR="002B7F79">
        <w:t>ele.</w:t>
      </w:r>
      <w:r>
        <w:t xml:space="preserve"> </w:t>
      </w:r>
      <w:r w:rsidR="002B7F79" w:rsidRPr="002B7F79">
        <w:t xml:space="preserve"> </w:t>
      </w:r>
    </w:p>
    <w:p w14:paraId="1D20BDB5" w14:textId="77777777" w:rsidR="003D0CFD" w:rsidRDefault="003D0CFD" w:rsidP="002B7F79"/>
    <w:p w14:paraId="771A80A5" w14:textId="64CCBAA2" w:rsidR="00C14F55" w:rsidRPr="009C046B" w:rsidRDefault="002B7F79" w:rsidP="002B7F79">
      <w:pPr>
        <w:rPr>
          <w:b/>
        </w:rPr>
      </w:pPr>
      <w:r>
        <w:t xml:space="preserve">See </w:t>
      </w:r>
      <w:hyperlink w:anchor="Stutter" w:history="1">
        <w:r w:rsidRPr="009C046B">
          <w:rPr>
            <w:rStyle w:val="Hyperlink"/>
          </w:rPr>
          <w:t>Stutter</w:t>
        </w:r>
      </w:hyperlink>
      <w:r w:rsidRPr="002B7F79">
        <w:t xml:space="preserve"> </w:t>
      </w:r>
      <w:r>
        <w:t>in the OSIRIS Artifact Handling section regarding calculation of these values.</w:t>
      </w:r>
    </w:p>
    <w:p w14:paraId="7A3AF5A4" w14:textId="4EC5DF6D" w:rsidR="00C14F55" w:rsidRPr="009C046B" w:rsidRDefault="00C14F55" w:rsidP="001F1698"/>
    <w:p w14:paraId="5F06ACDB" w14:textId="41AA4E36" w:rsidR="002B7F79"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C73EF4">
        <w:t>,</w:t>
      </w:r>
      <w:r w:rsidR="009E3C1D">
        <w:t xml:space="preserve"> </w:t>
      </w:r>
      <w:r w:rsidR="002B7F79">
        <w:t xml:space="preserve">which we refer to </w:t>
      </w:r>
      <w:r w:rsidR="00FB271E">
        <w:t>as standard</w:t>
      </w:r>
      <w:r w:rsidR="009E3C1D">
        <w:t xml:space="preserve"> (minus) stutter</w:t>
      </w:r>
      <w:r w:rsidR="00D13E48">
        <w:t>.</w:t>
      </w:r>
      <w:r w:rsidR="009E3C1D">
        <w:t xml:space="preserve">  Allele calls for stutter peaks are optional.  </w:t>
      </w:r>
      <w:r w:rsidR="002D4383">
        <w:t xml:space="preserve">See </w:t>
      </w:r>
      <w:hyperlink w:anchor="CallAlleleForStutter" w:history="1">
        <w:r w:rsidR="002D4383">
          <w:rPr>
            <w:rStyle w:val="Hyperlink"/>
          </w:rPr>
          <w:t>Checked: Call Allele and Stutter Artifact</w:t>
        </w:r>
      </w:hyperlink>
      <w:r w:rsidR="009E3C1D">
        <w:t xml:space="preserve"> </w:t>
      </w:r>
      <w:r w:rsidR="002D4383">
        <w:t xml:space="preserve">below </w:t>
      </w:r>
      <w:r w:rsidR="009E3C1D">
        <w:t xml:space="preserve">for specifying whether stutter peaks are given allele calls and </w:t>
      </w:r>
      <w:hyperlink w:anchor="NonStandardStutter" w:history="1">
        <w:r w:rsidR="002D4383">
          <w:rPr>
            <w:rStyle w:val="Hyperlink"/>
          </w:rPr>
          <w:t>Non-Standard Stutter</w:t>
        </w:r>
      </w:hyperlink>
      <w:r w:rsidR="009E3C1D">
        <w:t xml:space="preserve"> </w:t>
      </w:r>
      <w:r w:rsidR="002D4383">
        <w:t xml:space="preserve">below </w:t>
      </w:r>
      <w:r w:rsidR="009E3C1D">
        <w:t>for non-standard stutter.</w:t>
      </w:r>
      <w:r w:rsidR="00682890">
        <w:t xml:space="preserve">  </w:t>
      </w:r>
    </w:p>
    <w:p w14:paraId="68BFBE3B" w14:textId="0754C1A2" w:rsidR="002B7F79" w:rsidRDefault="00682890" w:rsidP="009C046B">
      <w:pPr>
        <w:pStyle w:val="ListParagraph"/>
        <w:numPr>
          <w:ilvl w:val="0"/>
          <w:numId w:val="38"/>
        </w:numPr>
      </w:pPr>
      <w:r>
        <w:t xml:space="preserve">If no locus-specific threshold is specified, then the locus stutter threshold </w:t>
      </w:r>
      <w:r w:rsidR="002B7F79">
        <w:t>will be</w:t>
      </w:r>
      <w:r>
        <w:t xml:space="preserve"> the default stutter threshold </w:t>
      </w:r>
      <w:r w:rsidR="002B7F79">
        <w:t>which is</w:t>
      </w:r>
      <w:r>
        <w:t xml:space="preserve"> used for every stutter test in that locus.  </w:t>
      </w:r>
    </w:p>
    <w:p w14:paraId="682554D5" w14:textId="599508CA" w:rsidR="002B7F79" w:rsidRDefault="00682890" w:rsidP="009C046B">
      <w:pPr>
        <w:pStyle w:val="ListParagraph"/>
        <w:numPr>
          <w:ilvl w:val="0"/>
          <w:numId w:val="38"/>
        </w:numPr>
      </w:pPr>
      <w:r>
        <w:t xml:space="preserve">If a locus-specific threshold is entered, then OSIRIS overrides the default value and uses the locus-specific threshold for every stutter test in the that locus.  </w:t>
      </w:r>
    </w:p>
    <w:p w14:paraId="3A048EBC" w14:textId="3653A51F" w:rsidR="00525169" w:rsidRPr="00525169" w:rsidRDefault="002B7F79" w:rsidP="009C046B">
      <w:pPr>
        <w:pStyle w:val="ListParagraph"/>
        <w:numPr>
          <w:ilvl w:val="0"/>
          <w:numId w:val="38"/>
        </w:numPr>
      </w:pPr>
      <w:r>
        <w:t xml:space="preserve">If </w:t>
      </w:r>
      <w:r w:rsidR="00682890">
        <w:t>a second locus-specific threshold is entered for the locus</w:t>
      </w:r>
      <w:r>
        <w:t xml:space="preserve"> in “</w:t>
      </w:r>
      <w:r w:rsidRPr="009C046B">
        <w:rPr>
          <w:b/>
        </w:rPr>
        <w:t>Max. stutter right</w:t>
      </w:r>
      <w:r>
        <w:t>”</w:t>
      </w:r>
      <w:r w:rsidR="00682890">
        <w:t xml:space="preserve">, OSIRIS overrides the default value and computes an </w:t>
      </w:r>
      <w:r w:rsidR="00682890" w:rsidRPr="009C046B">
        <w:rPr>
          <w:u w:val="single"/>
        </w:rPr>
        <w:t>allele-specific</w:t>
      </w:r>
      <w:r w:rsidR="00682890">
        <w:t xml:space="preserve"> threshold for the locus</w:t>
      </w:r>
      <w:r>
        <w:t xml:space="preserve">.  See </w:t>
      </w:r>
      <w:r w:rsidRPr="002B7F79">
        <w:rPr>
          <w:b/>
        </w:rPr>
        <w:t>Max. stutter right</w:t>
      </w:r>
      <w:r>
        <w:t xml:space="preserve"> below for more details.</w:t>
      </w:r>
    </w:p>
    <w:p w14:paraId="0CC448F2" w14:textId="612F2F93" w:rsidR="009D38B7" w:rsidRDefault="009D38B7" w:rsidP="001F1698"/>
    <w:p w14:paraId="01A80EF5" w14:textId="18AA0000" w:rsidR="0050715D" w:rsidRDefault="009D38B7" w:rsidP="001F1698">
      <w:bookmarkStart w:id="174" w:name="_Hlk524537077"/>
      <w:r w:rsidRPr="009C046B">
        <w:rPr>
          <w:rStyle w:val="FixedChar"/>
          <w:b/>
        </w:rPr>
        <w:t>Max. stutter right</w:t>
      </w:r>
      <w:r>
        <w:t xml:space="preserve"> </w:t>
      </w:r>
      <w:bookmarkEnd w:id="174"/>
      <w:r>
        <w:t xml:space="preserve">– the </w:t>
      </w:r>
      <w:r w:rsidR="002B7F79">
        <w:t xml:space="preserve">minus </w:t>
      </w:r>
      <w:r>
        <w:t>stutter threshold</w:t>
      </w:r>
      <w:r w:rsidR="00525169">
        <w:t xml:space="preserve"> </w:t>
      </w:r>
      <w:r>
        <w:t>at the right-most ladder allele</w:t>
      </w:r>
      <w:r w:rsidR="002B7F79">
        <w:t xml:space="preserve"> when the user wants OSIRIS to calculate</w:t>
      </w:r>
      <w:r>
        <w:t xml:space="preserve"> an allele-specific stutter threshold.</w:t>
      </w:r>
      <w:r w:rsidR="004935DB">
        <w:t xml:space="preserve">  There is no default value of this parameter.  </w:t>
      </w:r>
    </w:p>
    <w:p w14:paraId="46842E6A" w14:textId="77777777" w:rsidR="001A0BB9" w:rsidRDefault="001A0BB9" w:rsidP="001F1698"/>
    <w:p w14:paraId="06F0DEB5" w14:textId="4AE54E39" w:rsidR="001A0BB9" w:rsidRDefault="002B7F79" w:rsidP="001F1698">
      <w:r>
        <w:t>To specify</w:t>
      </w:r>
      <w:r w:rsidR="004935DB">
        <w:t xml:space="preserve"> allele-specific stutter threshold</w:t>
      </w:r>
      <w:r>
        <w:t>s</w:t>
      </w:r>
      <w:r w:rsidR="004935DB">
        <w:t xml:space="preserve">, both </w:t>
      </w:r>
      <w:r w:rsidR="00525169">
        <w:t xml:space="preserve">this value for a locus and the </w:t>
      </w:r>
      <w:r w:rsidR="00525169" w:rsidRPr="009C046B">
        <w:rPr>
          <w:b/>
        </w:rPr>
        <w:t>M</w:t>
      </w:r>
      <w:r w:rsidR="004935DB" w:rsidRPr="009C046B">
        <w:rPr>
          <w:b/>
        </w:rPr>
        <w:t>ax stutter threshold</w:t>
      </w:r>
      <w:r w:rsidR="004935DB">
        <w:t xml:space="preserve"> for the same locus must be specified.  </w:t>
      </w:r>
      <w:r w:rsidR="00FB271E">
        <w:t>When both are specified</w:t>
      </w:r>
      <w:r w:rsidR="004935DB">
        <w:t xml:space="preserve">, the </w:t>
      </w:r>
      <w:r w:rsidR="00FB271E" w:rsidRPr="009C046B">
        <w:rPr>
          <w:b/>
        </w:rPr>
        <w:t xml:space="preserve">Max </w:t>
      </w:r>
      <w:r w:rsidR="004935DB" w:rsidRPr="009C046B">
        <w:rPr>
          <w:b/>
        </w:rPr>
        <w:t>stutter threshold</w:t>
      </w:r>
      <w:r w:rsidR="004935DB">
        <w:t xml:space="preserve"> (explained above) will be interpreted to be the </w:t>
      </w:r>
      <w:r w:rsidR="005E7D50">
        <w:t xml:space="preserve">minus </w:t>
      </w:r>
      <w:r w:rsidR="004935DB">
        <w:t xml:space="preserve">stutter threshold for the left-most ladder allele.  </w:t>
      </w:r>
      <w:r w:rsidR="00FB271E">
        <w:t>The allele-specific</w:t>
      </w:r>
      <w:r w:rsidR="004935DB">
        <w:t xml:space="preserve"> stutter thresholds are computed by using linear interpolation for peaks within the core ladder, and linear extrapolation for extended locus peaks.</w:t>
      </w:r>
      <w:r w:rsidR="00135E94">
        <w:t xml:space="preserve">  </w:t>
      </w:r>
      <w:r w:rsidR="00FB271E">
        <w:br/>
      </w:r>
    </w:p>
    <w:p w14:paraId="6A40F510" w14:textId="5F767785" w:rsidR="009D38B7" w:rsidRDefault="00135E94" w:rsidP="001F1698">
      <w:r>
        <w:t xml:space="preserve">Note:  this value may not be less than the value entered for </w:t>
      </w:r>
      <w:r>
        <w:rPr>
          <w:b/>
        </w:rPr>
        <w:t>Max stutter threshold</w:t>
      </w:r>
      <w:r>
        <w:t>, above.</w:t>
      </w:r>
    </w:p>
    <w:p w14:paraId="5ED40FAB" w14:textId="77777777" w:rsidR="001A0BB9" w:rsidRPr="00570B77" w:rsidRDefault="001A0BB9" w:rsidP="001F1698"/>
    <w:p w14:paraId="16D1F2B6" w14:textId="0F58DF2D" w:rsidR="001A0BB9" w:rsidRDefault="001A0BB9" w:rsidP="001F1698">
      <w:pPr>
        <w:pStyle w:val="Spacer"/>
      </w:pPr>
    </w:p>
    <w:p w14:paraId="00D13D71" w14:textId="17D6861F" w:rsidR="00266FEA" w:rsidRDefault="004A7B0B" w:rsidP="00525169">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Plus stutter peaks are </w:t>
      </w:r>
      <w:r w:rsidR="00D13E48">
        <w:t>one repeat</w:t>
      </w:r>
      <w:r>
        <w:t xml:space="preserve"> larger than the </w:t>
      </w:r>
      <w:r w:rsidR="006A68C4">
        <w:t>parent allele</w:t>
      </w:r>
      <w:r w:rsidR="009E3C1D">
        <w:t xml:space="preserve"> and are called standard plus </w:t>
      </w:r>
      <w:r w:rsidR="00266FEA">
        <w:t xml:space="preserve">(or “forward” </w:t>
      </w:r>
      <w:r w:rsidR="009E3C1D">
        <w:t>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peak between alleles 30 and 32)</w:t>
      </w:r>
      <w:r>
        <w:t>.</w:t>
      </w:r>
      <w:r w:rsidR="00B37BAA">
        <w:t xml:space="preserve"> </w:t>
      </w:r>
      <w:r w:rsidR="001A0BB9">
        <w:t xml:space="preserve"> See</w:t>
      </w:r>
      <w:r w:rsidR="00B37BAA">
        <w:t xml:space="preserve"> </w:t>
      </w:r>
      <w:hyperlink w:anchor="NonStandardStutter" w:history="1">
        <w:r w:rsidR="001A0BB9">
          <w:rPr>
            <w:rStyle w:val="Hyperlink"/>
          </w:rPr>
          <w:t>Non-Standard Stutter</w:t>
        </w:r>
      </w:hyperlink>
      <w:r w:rsidR="0057238C">
        <w:t xml:space="preserve"> </w:t>
      </w:r>
      <w:r w:rsidR="001A0BB9">
        <w:t xml:space="preserve">below </w:t>
      </w:r>
      <w:r w:rsidR="0057238C">
        <w:t>for non-standard stutter.</w:t>
      </w:r>
      <w:r w:rsidR="00682890">
        <w:t xml:space="preserve"> </w:t>
      </w:r>
      <w:r w:rsidR="00266FEA">
        <w:t xml:space="preserve"> </w:t>
      </w:r>
    </w:p>
    <w:p w14:paraId="762ED929" w14:textId="77777777" w:rsidR="00266FEA" w:rsidRDefault="00266FEA" w:rsidP="00266FEA">
      <w:pPr>
        <w:pStyle w:val="ListParagraph"/>
        <w:numPr>
          <w:ilvl w:val="0"/>
          <w:numId w:val="38"/>
        </w:numPr>
      </w:pPr>
      <w:r>
        <w:t xml:space="preserve">If no locus-specific threshold is specified, then the locus stutter threshold will be the default stutter threshold which is used for every stutter test in that locus.  </w:t>
      </w:r>
    </w:p>
    <w:p w14:paraId="7E4DF42D" w14:textId="77777777" w:rsidR="00266FEA" w:rsidRDefault="00266FEA" w:rsidP="00266FEA">
      <w:pPr>
        <w:pStyle w:val="ListParagraph"/>
        <w:numPr>
          <w:ilvl w:val="0"/>
          <w:numId w:val="38"/>
        </w:numPr>
      </w:pPr>
      <w:r>
        <w:t xml:space="preserve">If a locus-specific threshold is entered, then OSIRIS overrides the default value and uses the locus-specific threshold for every stutter test in the that locus.  </w:t>
      </w:r>
    </w:p>
    <w:p w14:paraId="0F9D5883" w14:textId="505F8F72" w:rsidR="00266FEA" w:rsidRPr="00525169" w:rsidRDefault="00266FEA" w:rsidP="00266FEA">
      <w:pPr>
        <w:pStyle w:val="ListParagraph"/>
        <w:numPr>
          <w:ilvl w:val="0"/>
          <w:numId w:val="38"/>
        </w:numPr>
      </w:pPr>
      <w:r>
        <w:t>If a second locus-specific threshold is entered for the locus in “</w:t>
      </w:r>
      <w:r w:rsidRPr="00D349A0">
        <w:rPr>
          <w:b/>
        </w:rPr>
        <w:t>Max.</w:t>
      </w:r>
      <w:r>
        <w:rPr>
          <w:b/>
        </w:rPr>
        <w:t xml:space="preserve"> plus</w:t>
      </w:r>
      <w:r w:rsidRPr="00D349A0">
        <w:rPr>
          <w:b/>
        </w:rPr>
        <w:t xml:space="preserve"> stutter right</w:t>
      </w:r>
      <w:r>
        <w:t xml:space="preserve">”, OSIRIS overrides the default value and computes an </w:t>
      </w:r>
      <w:r w:rsidRPr="00F0447A">
        <w:rPr>
          <w:u w:val="single"/>
        </w:rPr>
        <w:t>allele-specific</w:t>
      </w:r>
      <w:r>
        <w:t xml:space="preserve"> threshold for the locus.  See </w:t>
      </w:r>
      <w:r w:rsidRPr="00D349A0">
        <w:rPr>
          <w:b/>
        </w:rPr>
        <w:t>Max.</w:t>
      </w:r>
      <w:r>
        <w:rPr>
          <w:b/>
        </w:rPr>
        <w:t xml:space="preserve"> plus</w:t>
      </w:r>
      <w:r w:rsidRPr="00D349A0">
        <w:rPr>
          <w:b/>
        </w:rPr>
        <w:t xml:space="preserve"> stutter right</w:t>
      </w:r>
      <w:r>
        <w:t xml:space="preserve"> below for more details.</w:t>
      </w:r>
    </w:p>
    <w:p w14:paraId="6BD86F62" w14:textId="6935EA26" w:rsidR="00525169" w:rsidRDefault="00525169" w:rsidP="00525169"/>
    <w:p w14:paraId="545074B9" w14:textId="1BE415F3" w:rsidR="003D0CFD" w:rsidRDefault="00525169" w:rsidP="003D0CFD">
      <w:r w:rsidRPr="009C046B">
        <w:rPr>
          <w:rStyle w:val="FixedChar"/>
          <w:b/>
        </w:rPr>
        <w:t>Max. plus stutter right</w:t>
      </w:r>
      <w:r>
        <w:t xml:space="preserve"> – </w:t>
      </w:r>
      <w:r w:rsidR="003D0CFD">
        <w:t xml:space="preserve">the </w:t>
      </w:r>
      <w:r w:rsidR="00683A64">
        <w:t xml:space="preserve">plus </w:t>
      </w:r>
      <w:r w:rsidR="003D0CFD">
        <w:t>stutter threshold at the right-most ladder allele when the user wants OSIRIS to calculate an allele-specific</w:t>
      </w:r>
      <w:r w:rsidR="00683A64">
        <w:t xml:space="preserve"> plus</w:t>
      </w:r>
      <w:r w:rsidR="003D0CFD">
        <w:t xml:space="preserve"> stutter threshold.  There is no default value of this parameter.  </w:t>
      </w:r>
    </w:p>
    <w:p w14:paraId="2D9AB9F8" w14:textId="77777777" w:rsidR="003D0CFD" w:rsidRDefault="003D0CFD" w:rsidP="003D0CFD"/>
    <w:p w14:paraId="28C89F10" w14:textId="182AD815" w:rsidR="003D0CFD" w:rsidRDefault="003D0CFD" w:rsidP="003D0CFD">
      <w:r>
        <w:t>To specify allele-specific</w:t>
      </w:r>
      <w:r w:rsidR="00683A64">
        <w:t xml:space="preserve"> plus</w:t>
      </w:r>
      <w:r>
        <w:t xml:space="preserve"> stutter thresholds, both this value for a locus and the </w:t>
      </w:r>
      <w:r w:rsidRPr="00F0447A">
        <w:rPr>
          <w:b/>
        </w:rPr>
        <w:t xml:space="preserve">Max </w:t>
      </w:r>
      <w:r>
        <w:rPr>
          <w:b/>
        </w:rPr>
        <w:t xml:space="preserve">plus </w:t>
      </w:r>
      <w:r w:rsidRPr="00F0447A">
        <w:rPr>
          <w:b/>
        </w:rPr>
        <w:t>stutter threshold</w:t>
      </w:r>
      <w:r>
        <w:t xml:space="preserve"> for the same locus must be specified.  When both are specified, the </w:t>
      </w:r>
      <w:r w:rsidRPr="00F0447A">
        <w:rPr>
          <w:b/>
        </w:rPr>
        <w:t xml:space="preserve">Max </w:t>
      </w:r>
      <w:r>
        <w:rPr>
          <w:b/>
        </w:rPr>
        <w:t xml:space="preserve">plus </w:t>
      </w:r>
      <w:r w:rsidRPr="00F0447A">
        <w:rPr>
          <w:b/>
        </w:rPr>
        <w:t>stutter threshold</w:t>
      </w:r>
      <w:r>
        <w:t xml:space="preserve"> (explained above) will be interpreted to be the </w:t>
      </w:r>
      <w:r w:rsidR="00683A64">
        <w:t xml:space="preserve">plus </w:t>
      </w:r>
      <w:r>
        <w:t>stutter threshold for the left-most ladder allele.  The allele-specific</w:t>
      </w:r>
      <w:r w:rsidR="00683A64">
        <w:t xml:space="preserve"> plus</w:t>
      </w:r>
      <w:r>
        <w:t xml:space="preserve"> stutter thresholds are computed by using linear interpolation for peaks within the core ladder, and linear extrapolation for extended locus peaks.  </w:t>
      </w:r>
    </w:p>
    <w:p w14:paraId="23DD33FD" w14:textId="338AE3C8" w:rsidR="003D0CFD" w:rsidRDefault="003D0CFD" w:rsidP="003D0CFD"/>
    <w:p w14:paraId="5464B534" w14:textId="1CE268D5" w:rsidR="00525169" w:rsidRPr="00525169" w:rsidRDefault="003D0CFD" w:rsidP="003D0CFD">
      <w:r>
        <w:t xml:space="preserve">Note:  this value may not be less than the value entered for </w:t>
      </w:r>
      <w:r>
        <w:rPr>
          <w:b/>
        </w:rPr>
        <w:t>Max stutter threshold</w:t>
      </w:r>
      <w:r>
        <w:t>, above.</w:t>
      </w:r>
    </w:p>
    <w:p w14:paraId="79C1170C" w14:textId="07655ABB" w:rsidR="004A7B0B" w:rsidRDefault="004A7B0B" w:rsidP="0045287D"/>
    <w:p w14:paraId="7F9E1ABF" w14:textId="77777777" w:rsidR="004A7B0B" w:rsidRDefault="004A7B0B" w:rsidP="0045287D">
      <w:pPr>
        <w:pStyle w:val="Spacer"/>
      </w:pPr>
    </w:p>
    <w:p w14:paraId="6F750719" w14:textId="1ACA6A56" w:rsidR="004A7B0B" w:rsidRDefault="004A7B0B" w:rsidP="0045287D">
      <w:r w:rsidRPr="005A0023">
        <w:rPr>
          <w:rStyle w:val="FixedChar"/>
          <w:b/>
        </w:rPr>
        <w:lastRenderedPageBreak/>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r w:rsidR="007D09DD">
        <w:t xml:space="preserve">Typically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settings, but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175" w:name="_Sample_Thresholds_1"/>
      <w:bookmarkStart w:id="176" w:name="_Sample_ThresholdsLimits"/>
      <w:bookmarkStart w:id="177" w:name="_Sample_Thresholds"/>
      <w:bookmarkEnd w:id="175"/>
      <w:bookmarkEnd w:id="176"/>
      <w:bookmarkEnd w:id="177"/>
    </w:p>
    <w:p w14:paraId="5E94B9BA" w14:textId="4D477F0D" w:rsidR="0057238C" w:rsidRDefault="00F83718" w:rsidP="00A42FDA">
      <w:bookmarkStart w:id="178" w:name="NonStandardStutter"/>
      <w:r>
        <w:rPr>
          <w:noProof/>
        </w:rPr>
        <w:drawing>
          <wp:anchor distT="0" distB="0" distL="114300" distR="114300" simplePos="0" relativeHeight="251658268"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178"/>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179" w:name="_Toc521412177"/>
      <w:bookmarkStart w:id="180" w:name="_Toc32270434"/>
      <w:r>
        <w:rPr>
          <w:noProof/>
        </w:rPr>
        <w:drawing>
          <wp:anchor distT="0" distB="0" distL="114300" distR="114300" simplePos="0" relativeHeight="251658271"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179"/>
      <w:bookmarkEnd w:id="180"/>
      <w:r w:rsidRPr="005215C1">
        <w:t xml:space="preserve"> </w:t>
      </w:r>
    </w:p>
    <w:p w14:paraId="2D35892F" w14:textId="4F67896F" w:rsidR="004A7B0B" w:rsidRDefault="004A7B0B" w:rsidP="006F47C7">
      <w:r>
        <w:t xml:space="preserve">The </w:t>
      </w:r>
      <w:r w:rsidR="007A52AB">
        <w:t>figure</w:t>
      </w:r>
      <w:r>
        <w:t xml:space="preserve"> on the right shows the “</w:t>
      </w:r>
      <w:r w:rsidRPr="008E0634">
        <w:rPr>
          <w:rStyle w:val="FixedChar"/>
        </w:rPr>
        <w:t>Sample</w:t>
      </w:r>
      <w:r w:rsidRPr="00D93CE8">
        <w:t xml:space="preserve"> </w:t>
      </w:r>
      <w:r w:rsidR="00AB5BF8">
        <w:rPr>
          <w:rStyle w:val="FixedChar"/>
        </w:rPr>
        <w:t>Limits</w:t>
      </w:r>
      <w:r>
        <w:t>”</w:t>
      </w:r>
      <w:r w:rsidR="00601345">
        <w:t xml:space="preserve"> tab which lists analysis parameters</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but the sample will 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lastRenderedPageBreak/>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“reamp less”, “</w:t>
      </w:r>
      <w:r w:rsidR="00AB5BF8">
        <w:t xml:space="preserve">reamp </w:t>
      </w:r>
      <w:r w:rsidR="00F463CC">
        <w:t>more” or “</w:t>
      </w:r>
      <w:r w:rsidR="00AB5BF8">
        <w:t xml:space="preserve">reamp </w:t>
      </w:r>
      <w:r w:rsidR="00F463CC">
        <w:t>regu</w:t>
      </w:r>
      <w:r w:rsidR="004B1FAB">
        <w:t>lar”/</w:t>
      </w:r>
      <w:r w:rsidR="00AB5BF8">
        <w:t>“</w:t>
      </w:r>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pink, but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4"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2D71411" w14:textId="77777777" w:rsidR="00A42FDA" w:rsidRDefault="00A42FDA" w:rsidP="00E65090">
      <w:bookmarkStart w:id="181" w:name="_Settings_that_affect"/>
      <w:bookmarkEnd w:id="181"/>
    </w:p>
    <w:p w14:paraId="37701703" w14:textId="77777777" w:rsidR="004A7B0B" w:rsidRPr="00B6649F" w:rsidRDefault="00F37F3A" w:rsidP="00B6649F">
      <w:pPr>
        <w:pStyle w:val="Heading5"/>
      </w:pPr>
      <w:bookmarkStart w:id="182" w:name="_Settings_that_affect_1"/>
      <w:bookmarkEnd w:id="182"/>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0E375A4A" w:rsidR="00F419A8" w:rsidRDefault="00F419A8" w:rsidP="00F419A8">
      <w:r w:rsidRPr="00CC2CA7">
        <w:rPr>
          <w:rStyle w:val="FixedChar"/>
          <w:b/>
          <w:shd w:val="clear" w:color="auto" w:fill="C0F0C0"/>
        </w:rPr>
        <w:t>Incomplete profile threshold for Reamp More/Reamp Less</w:t>
      </w:r>
      <w:r>
        <w:t xml:space="preserve"> is a value that OSIRIS uses to differentiate between profiles with locus dropout due to insufficient target DNA and profiles with locus dropout due to degradation when it is estimating whether it would be better to use more or less target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4F1FA10C" w:rsidR="00881176" w:rsidRDefault="004A7B0B" w:rsidP="006F47C7">
      <w:r w:rsidRPr="00CC2CA7">
        <w:rPr>
          <w:rStyle w:val="FixedChar"/>
          <w:b/>
          <w:shd w:val="clear" w:color="auto" w:fill="C0F0C0"/>
        </w:rPr>
        <w:t>Ignore artifacts smaller than</w:t>
      </w:r>
      <w:r w:rsidR="00BC1855">
        <w:t xml:space="preserve"> </w:t>
      </w:r>
      <w:r w:rsidR="000E3ABE">
        <w:t xml:space="preserve">has been changed starting in Version 2.10.2.  It used to </w:t>
      </w:r>
      <w:r>
        <w:t>indicate that artifacts whose computed base pairs are less than this setting should be ignored.</w:t>
      </w:r>
      <w:r w:rsidR="000E3ABE">
        <w:t xml:space="preserve">  However, that made it possible for users to set the value high enough that it would prevent the calling of ladder alleles, causing the ladder analyses to fail.</w:t>
      </w:r>
      <w:r>
        <w:t xml:space="preserve">  </w:t>
      </w:r>
      <w:r w:rsidR="000E3ABE">
        <w:t xml:space="preserve">In Version 2.10.2, OSIRIS computes </w:t>
      </w:r>
      <w:r w:rsidR="0055479A">
        <w:t>the</w:t>
      </w:r>
      <w:r w:rsidR="000A5054">
        <w:t xml:space="preserve"> ILS base</w:t>
      </w:r>
      <w:r w:rsidR="00B4395A">
        <w:t xml:space="preserve"> </w:t>
      </w:r>
      <w:r w:rsidR="000A5054">
        <w:t xml:space="preserve">pair size that is required for </w:t>
      </w:r>
      <w:r w:rsidR="000E3ABE">
        <w:t xml:space="preserve">the robust analysis of ladders.  This value is kit and ILS specific.  Setting </w:t>
      </w:r>
      <w:r w:rsidR="000A5054">
        <w:t xml:space="preserve">the “Ignore </w:t>
      </w:r>
      <w:r w:rsidR="00C40C55">
        <w:t>artifacts</w:t>
      </w:r>
      <w:r w:rsidR="000A5054">
        <w:t xml:space="preserve"> smaller than”</w:t>
      </w:r>
      <w:r w:rsidR="000E3ABE">
        <w:t xml:space="preserve"> parameter larger than this value will have no effect on the analysis.  Setting it lower will allow artifacts and extended alleles to be called to the left of the </w:t>
      </w:r>
      <w:r w:rsidR="00C40C55">
        <w:t>ladder.  This</w:t>
      </w:r>
      <w:r w:rsidR="00735D5E">
        <w:t xml:space="preserve">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w:t>
      </w:r>
      <w:r w:rsidR="00C710AE">
        <w:t xml:space="preserve">  For la</w:t>
      </w:r>
      <w:r w:rsidR="007A54AF">
        <w:t xml:space="preserve">ne-standard-only </w:t>
      </w:r>
      <w:r w:rsidR="00601345">
        <w:t xml:space="preserve">fragment </w:t>
      </w:r>
      <w:r w:rsidR="007A54AF">
        <w:t>analys</w:t>
      </w:r>
      <w:r w:rsidR="00601345">
        <w:t>i</w:t>
      </w:r>
      <w:r w:rsidR="007A54AF">
        <w:t>s, this parameter is used by OSIRIS without modification.</w:t>
      </w:r>
      <w:r w:rsidR="00D165B7">
        <w:t xml:space="preserve">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Maximum Number of Triallelic Loci in an Unmixed Sample</w:t>
      </w:r>
      <w:r>
        <w:t xml:space="preserve"> affects how many loci OSIRIS will accept in a sample without triggering a mixed sample message.</w:t>
      </w:r>
    </w:p>
    <w:p w14:paraId="365FC029" w14:textId="747B3865" w:rsidR="004A7B0B" w:rsidRDefault="004A7B0B" w:rsidP="006F47C7"/>
    <w:p w14:paraId="362F653E" w14:textId="77777777" w:rsidR="008E14EF" w:rsidRDefault="008E14EF" w:rsidP="006F47C7"/>
    <w:p w14:paraId="0B849088" w14:textId="5814F697" w:rsidR="00D35E01" w:rsidRDefault="00910492" w:rsidP="006F47C7">
      <w:bookmarkStart w:id="183" w:name="OverRideChannelMapSettings"/>
      <w:r w:rsidRPr="00A308E2">
        <w:rPr>
          <w:rFonts w:ascii="Calibri" w:hAnsi="Calibri"/>
          <w:noProof/>
          <w:sz w:val="22"/>
        </w:rPr>
        <mc:AlternateContent>
          <mc:Choice Requires="wps">
            <w:drawing>
              <wp:inline distT="0" distB="0" distL="0" distR="0" wp14:anchorId="5D4CFCCA" wp14:editId="6D8AC0F3">
                <wp:extent cx="5976518" cy="1404620"/>
                <wp:effectExtent l="0" t="0" r="24765" b="24765"/>
                <wp:docPr id="4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6218125" w14:textId="70206453" w:rsidR="00A77855" w:rsidRDefault="00A77855" w:rsidP="00910492">
                            <w:r>
                              <w:t>Override Default Channel Map for Fragment Analysis:</w:t>
                            </w:r>
                            <w:r>
                              <w:tab/>
                            </w:r>
                            <w:r>
                              <w:tab/>
                            </w:r>
                            <w:r>
                              <w:tab/>
                            </w:r>
                            <w:r>
                              <w:tab/>
                            </w:r>
                            <w:r>
                              <w:tab/>
                            </w:r>
                            <w:r>
                              <w:tab/>
                            </w:r>
                            <w:r>
                              <w:rPr>
                                <w:rFonts w:ascii="Wingdings" w:hAnsi="Wingdings" w:cs="Wingdings"/>
                                <w:sz w:val="26"/>
                                <w:szCs w:val="26"/>
                              </w:rPr>
                              <w:t></w:t>
                            </w:r>
                          </w:p>
                          <w:p w14:paraId="4E642D3A" w14:textId="2177F29C" w:rsidR="00A77855" w:rsidRDefault="00A77855" w:rsidP="00910492">
                            <w:r>
                              <w:tab/>
                              <w:t>FSA Channel for OSIRIS Channel 1:</w:t>
                            </w:r>
                            <w:r>
                              <w:tab/>
                            </w:r>
                            <w:r>
                              <w:tab/>
                            </w:r>
                            <w:r>
                              <w:tab/>
                            </w:r>
                            <w:r>
                              <w:tab/>
                            </w:r>
                            <w:r>
                              <w:tab/>
                            </w:r>
                            <w:r>
                              <w:tab/>
                            </w:r>
                            <w:r>
                              <w:tab/>
                              <w:t>1</w:t>
                            </w:r>
                          </w:p>
                          <w:p w14:paraId="7427DA2A" w14:textId="377DCCA3" w:rsidR="00A77855" w:rsidRDefault="00A77855" w:rsidP="00910492">
                            <w:r>
                              <w:tab/>
                              <w:t>FSA Channel for OSIRIS Channel 2:</w:t>
                            </w:r>
                            <w:r>
                              <w:tab/>
                            </w:r>
                            <w:r>
                              <w:tab/>
                            </w:r>
                            <w:r>
                              <w:tab/>
                            </w:r>
                            <w:r>
                              <w:tab/>
                            </w:r>
                            <w:r>
                              <w:tab/>
                            </w:r>
                            <w:r>
                              <w:tab/>
                            </w:r>
                            <w:r>
                              <w:tab/>
                              <w:t>2</w:t>
                            </w:r>
                          </w:p>
                          <w:p w14:paraId="4E659323" w14:textId="3A4637DB" w:rsidR="00A77855" w:rsidRDefault="00A77855" w:rsidP="00910492">
                            <w:pPr>
                              <w:ind w:firstLine="720"/>
                            </w:pPr>
                            <w:r>
                              <w:t>FSA Channel for OSIRIS Channel 3 (if # channels at least 3):</w:t>
                            </w:r>
                            <w:r>
                              <w:tab/>
                            </w:r>
                            <w:r>
                              <w:tab/>
                            </w:r>
                            <w:r>
                              <w:tab/>
                            </w:r>
                            <w:r>
                              <w:tab/>
                            </w:r>
                            <w:r>
                              <w:tab/>
                              <w:t>3</w:t>
                            </w:r>
                          </w:p>
                          <w:p w14:paraId="7EAA90D3" w14:textId="545A494A" w:rsidR="00A77855" w:rsidRDefault="00A77855" w:rsidP="00910492">
                            <w:pPr>
                              <w:ind w:firstLine="720"/>
                            </w:pPr>
                            <w:r>
                              <w:t>FSA Channel for OSIRIS Channel 4 (if # channels at least 4):</w:t>
                            </w:r>
                            <w:r>
                              <w:tab/>
                            </w:r>
                            <w:r>
                              <w:tab/>
                            </w:r>
                            <w:r>
                              <w:tab/>
                            </w:r>
                            <w:r>
                              <w:tab/>
                            </w:r>
                            <w:r>
                              <w:tab/>
                              <w:t>4</w:t>
                            </w:r>
                          </w:p>
                          <w:p w14:paraId="161FBEA2" w14:textId="030B86D3" w:rsidR="00A77855" w:rsidRDefault="00A77855" w:rsidP="004943F5">
                            <w:pPr>
                              <w:ind w:firstLine="720"/>
                            </w:pPr>
                            <w:r>
                              <w:t>FSA Channel for OSIRIS Channel 5 (if # channels at least 5):</w:t>
                            </w:r>
                            <w:r>
                              <w:tab/>
                            </w:r>
                            <w:r>
                              <w:tab/>
                            </w:r>
                            <w:r>
                              <w:tab/>
                            </w:r>
                            <w:r>
                              <w:tab/>
                            </w:r>
                            <w:r>
                              <w:tab/>
                              <w:t>5</w:t>
                            </w:r>
                          </w:p>
                        </w:txbxContent>
                      </wps:txbx>
                      <wps:bodyPr rot="0" vert="horz" wrap="square" lIns="91440" tIns="45720" rIns="91440" bIns="45720" anchor="t" anchorCtr="0">
                        <a:spAutoFit/>
                      </wps:bodyPr>
                    </wps:wsp>
                  </a:graphicData>
                </a:graphic>
              </wp:inline>
            </w:drawing>
          </mc:Choice>
          <mc:Fallback>
            <w:pict>
              <v:shape w14:anchorId="5D4CFCC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">
                <v:textbox style="mso-fit-shape-to-text:t">
                  <w:txbxContent>
                    <w:p w14:paraId="06218125" w14:textId="70206453" w:rsidR="00A77855" w:rsidRDefault="00A77855" w:rsidP="00910492">
                      <w:r>
                        <w:t>Override Default Channel Map for Fragment Analysis:</w:t>
                      </w:r>
                      <w:r>
                        <w:tab/>
                      </w:r>
                      <w:r>
                        <w:tab/>
                      </w:r>
                      <w:r>
                        <w:tab/>
                      </w:r>
                      <w:r>
                        <w:tab/>
                      </w:r>
                      <w:r>
                        <w:tab/>
                      </w:r>
                      <w:r>
                        <w:tab/>
                      </w:r>
                      <w:r>
                        <w:rPr>
                          <w:rFonts w:ascii="Wingdings" w:hAnsi="Wingdings" w:cs="Wingdings"/>
                          <w:sz w:val="26"/>
                          <w:szCs w:val="26"/>
                        </w:rPr>
                        <w:t></w:t>
                      </w:r>
                    </w:p>
                    <w:p w14:paraId="4E642D3A" w14:textId="2177F29C" w:rsidR="00A77855" w:rsidRDefault="00A77855" w:rsidP="00910492">
                      <w:r>
                        <w:tab/>
                        <w:t>FSA Channel for OSIRIS Channel 1:</w:t>
                      </w:r>
                      <w:r>
                        <w:tab/>
                      </w:r>
                      <w:r>
                        <w:tab/>
                      </w:r>
                      <w:r>
                        <w:tab/>
                      </w:r>
                      <w:r>
                        <w:tab/>
                      </w:r>
                      <w:r>
                        <w:tab/>
                      </w:r>
                      <w:r>
                        <w:tab/>
                      </w:r>
                      <w:r>
                        <w:tab/>
                        <w:t>1</w:t>
                      </w:r>
                    </w:p>
                    <w:p w14:paraId="7427DA2A" w14:textId="377DCCA3" w:rsidR="00A77855" w:rsidRDefault="00A77855" w:rsidP="00910492">
                      <w:r>
                        <w:tab/>
                        <w:t>FSA Channel for OSIRIS Channel 2:</w:t>
                      </w:r>
                      <w:r>
                        <w:tab/>
                      </w:r>
                      <w:r>
                        <w:tab/>
                      </w:r>
                      <w:r>
                        <w:tab/>
                      </w:r>
                      <w:r>
                        <w:tab/>
                      </w:r>
                      <w:r>
                        <w:tab/>
                      </w:r>
                      <w:r>
                        <w:tab/>
                      </w:r>
                      <w:r>
                        <w:tab/>
                        <w:t>2</w:t>
                      </w:r>
                    </w:p>
                    <w:p w14:paraId="4E659323" w14:textId="3A4637DB" w:rsidR="00A77855" w:rsidRDefault="00A77855" w:rsidP="00910492">
                      <w:pPr>
                        <w:ind w:firstLine="720"/>
                      </w:pPr>
                      <w:r>
                        <w:t>FSA Channel for OSIRIS Channel 3 (if # channels at least 3):</w:t>
                      </w:r>
                      <w:r>
                        <w:tab/>
                      </w:r>
                      <w:r>
                        <w:tab/>
                      </w:r>
                      <w:r>
                        <w:tab/>
                      </w:r>
                      <w:r>
                        <w:tab/>
                      </w:r>
                      <w:r>
                        <w:tab/>
                        <w:t>3</w:t>
                      </w:r>
                    </w:p>
                    <w:p w14:paraId="7EAA90D3" w14:textId="545A494A" w:rsidR="00A77855" w:rsidRDefault="00A77855" w:rsidP="00910492">
                      <w:pPr>
                        <w:ind w:firstLine="720"/>
                      </w:pPr>
                      <w:r>
                        <w:t>FSA Channel for OSIRIS Channel 4 (if # channels at least 4):</w:t>
                      </w:r>
                      <w:r>
                        <w:tab/>
                      </w:r>
                      <w:r>
                        <w:tab/>
                      </w:r>
                      <w:r>
                        <w:tab/>
                      </w:r>
                      <w:r>
                        <w:tab/>
                      </w:r>
                      <w:r>
                        <w:tab/>
                        <w:t>4</w:t>
                      </w:r>
                    </w:p>
                    <w:p w14:paraId="161FBEA2" w14:textId="030B86D3" w:rsidR="00A77855" w:rsidRDefault="00A77855" w:rsidP="004943F5">
                      <w:pPr>
                        <w:ind w:firstLine="720"/>
                      </w:pPr>
                      <w:r>
                        <w:t>FSA Channel for OSIRIS Channel 5 (if # channels at least 5):</w:t>
                      </w:r>
                      <w:r>
                        <w:tab/>
                      </w:r>
                      <w:r>
                        <w:tab/>
                      </w:r>
                      <w:r>
                        <w:tab/>
                      </w:r>
                      <w:r>
                        <w:tab/>
                      </w:r>
                      <w:r>
                        <w:tab/>
                        <w:t>5</w:t>
                      </w:r>
                    </w:p>
                  </w:txbxContent>
                </v:textbox>
                <w10:anchorlock/>
              </v:shape>
            </w:pict>
          </mc:Fallback>
        </mc:AlternateContent>
      </w:r>
      <w:bookmarkEnd w:id="183"/>
    </w:p>
    <w:p w14:paraId="3744E01D" w14:textId="5D0EF4FA" w:rsidR="00910492" w:rsidRDefault="00910492" w:rsidP="006F47C7"/>
    <w:p w14:paraId="6F7E9ACB" w14:textId="2552D621" w:rsidR="002E549D" w:rsidRPr="0011412C" w:rsidRDefault="007A54AF" w:rsidP="006F47C7">
      <w:r>
        <w:rPr>
          <w:rStyle w:val="FixedChar"/>
          <w:b/>
          <w:shd w:val="clear" w:color="auto" w:fill="C0F0C0"/>
        </w:rPr>
        <w:t>Override</w:t>
      </w:r>
      <w:r w:rsidR="00D66026">
        <w:rPr>
          <w:rStyle w:val="FixedChar"/>
          <w:b/>
          <w:shd w:val="clear" w:color="auto" w:fill="C0F0C0"/>
        </w:rPr>
        <w:t xml:space="preserve"> Default Channel Map for</w:t>
      </w:r>
      <w:r w:rsidR="005F5576">
        <w:rPr>
          <w:rStyle w:val="FixedChar"/>
          <w:b/>
          <w:shd w:val="clear" w:color="auto" w:fill="C0F0C0"/>
        </w:rPr>
        <w:t xml:space="preserve"> F</w:t>
      </w:r>
      <w:r w:rsidR="002E549D">
        <w:rPr>
          <w:rStyle w:val="FixedChar"/>
          <w:b/>
          <w:shd w:val="clear" w:color="auto" w:fill="C0F0C0"/>
        </w:rPr>
        <w:t>ragment</w:t>
      </w:r>
      <w:r w:rsidR="00D66026">
        <w:rPr>
          <w:rStyle w:val="FixedChar"/>
          <w:b/>
          <w:shd w:val="clear" w:color="auto" w:fill="C0F0C0"/>
        </w:rPr>
        <w:t xml:space="preserve"> Analysis</w:t>
      </w:r>
      <w:r>
        <w:t xml:space="preserve"> </w:t>
      </w:r>
      <w:r w:rsidR="00D66026">
        <w:t xml:space="preserve">is a parameter </w:t>
      </w:r>
      <w:r w:rsidR="00657049">
        <w:t xml:space="preserve">that </w:t>
      </w:r>
      <w:r w:rsidR="00A24A5E">
        <w:t xml:space="preserve">applies </w:t>
      </w:r>
      <w:r w:rsidR="00D66026">
        <w:t xml:space="preserve">only </w:t>
      </w:r>
      <w:r w:rsidR="00A24A5E">
        <w:t xml:space="preserve">to </w:t>
      </w:r>
      <w:r w:rsidR="006C5E47">
        <w:t>fragment</w:t>
      </w:r>
      <w:r w:rsidR="00D66026">
        <w:t xml:space="preserve"> </w:t>
      </w:r>
      <w:r w:rsidR="00012162">
        <w:t xml:space="preserve">analyses </w:t>
      </w:r>
      <w:r w:rsidR="00A24A5E">
        <w:t xml:space="preserve">which use </w:t>
      </w:r>
      <w:r w:rsidR="00012162">
        <w:t>only a</w:t>
      </w:r>
      <w:r w:rsidR="002E549D">
        <w:t>n</w:t>
      </w:r>
      <w:r w:rsidR="00012162">
        <w:t xml:space="preserve"> </w:t>
      </w:r>
      <w:r w:rsidR="002E549D">
        <w:t xml:space="preserve">internal </w:t>
      </w:r>
      <w:r w:rsidR="00D66026">
        <w:t>lane</w:t>
      </w:r>
      <w:r w:rsidR="00897BD5">
        <w:t xml:space="preserve"> size </w:t>
      </w:r>
      <w:r w:rsidR="00D66026">
        <w:t>standard</w:t>
      </w:r>
      <w:r w:rsidR="00012162">
        <w:t xml:space="preserve"> </w:t>
      </w:r>
      <w:r w:rsidR="006C5E47">
        <w:t xml:space="preserve">marker (ILS) </w:t>
      </w:r>
      <w:r w:rsidR="00012162">
        <w:t>(</w:t>
      </w:r>
      <w:r w:rsidR="006C5E47">
        <w:t xml:space="preserve">i.e., with </w:t>
      </w:r>
      <w:r w:rsidR="00E32757">
        <w:t>no allelic ladder)</w:t>
      </w:r>
      <w:r w:rsidR="00D66026">
        <w:t xml:space="preserve">.  </w:t>
      </w:r>
      <w:r w:rsidR="002E549D">
        <w:t xml:space="preserve">Checking this box instructs OSIRIS to use the channel mapping specified </w:t>
      </w:r>
      <w:r w:rsidR="00A24A5E">
        <w:t>by the user</w:t>
      </w:r>
      <w:r w:rsidR="005848B7">
        <w:t>,</w:t>
      </w:r>
      <w:r w:rsidR="00A24A5E">
        <w:t xml:space="preserve"> as described </w:t>
      </w:r>
      <w:r w:rsidR="002E549D">
        <w:t xml:space="preserve">below.  The default setting is unchecked, which uses the </w:t>
      </w:r>
      <w:r w:rsidR="00A24A5E">
        <w:t xml:space="preserve">default </w:t>
      </w:r>
      <w:r w:rsidR="002E549D">
        <w:t>mapping</w:t>
      </w:r>
      <w:r w:rsidR="00A24A5E">
        <w:t>,</w:t>
      </w:r>
      <w:r w:rsidR="002E549D">
        <w:t xml:space="preserve"> </w:t>
      </w:r>
      <w:r w:rsidR="00A24A5E">
        <w:t>where the OSIRIS channel is the same as the .fsa/.hid file channel</w:t>
      </w:r>
      <w:r w:rsidR="002E549D">
        <w:t xml:space="preserve">.  </w:t>
      </w:r>
      <w:r w:rsidR="00897BD5">
        <w:t xml:space="preserve">Note </w:t>
      </w:r>
      <w:r w:rsidR="00897BD5">
        <w:lastRenderedPageBreak/>
        <w:t xml:space="preserve">that the </w:t>
      </w:r>
      <w:r w:rsidR="00897BD5">
        <w:rPr>
          <w:u w:val="single"/>
        </w:rPr>
        <w:t>number</w:t>
      </w:r>
      <w:r w:rsidR="00897BD5">
        <w:t xml:space="preserve"> of channels </w:t>
      </w:r>
      <w:r w:rsidR="00A24A5E">
        <w:t xml:space="preserve">must be </w:t>
      </w:r>
      <w:r w:rsidR="002D4531">
        <w:t>s</w:t>
      </w:r>
      <w:r w:rsidR="00897BD5">
        <w:t>et by selecting the correct Operating Procedure (</w:t>
      </w:r>
      <w:r w:rsidR="00A24A5E">
        <w:t>such as</w:t>
      </w:r>
      <w:r w:rsidR="00897BD5">
        <w:t xml:space="preserve"> LaneStandardOnly</w:t>
      </w:r>
      <w:r w:rsidR="002D4531">
        <w:t>_2 or LaneStandardOnly_4).</w:t>
      </w:r>
    </w:p>
    <w:p w14:paraId="547BFED1" w14:textId="77777777" w:rsidR="002E549D" w:rsidRDefault="002E549D" w:rsidP="006F47C7"/>
    <w:p w14:paraId="21D8F629" w14:textId="2F4FBAEE" w:rsidR="00910492" w:rsidRDefault="00D66026" w:rsidP="006F47C7">
      <w:r>
        <w:t xml:space="preserve">The </w:t>
      </w:r>
      <w:r w:rsidR="005848B7">
        <w:t xml:space="preserve">ABI </w:t>
      </w:r>
      <w:r>
        <w:t xml:space="preserve">.fsa/.hid </w:t>
      </w:r>
      <w:r w:rsidR="00E32757">
        <w:t>file</w:t>
      </w:r>
      <w:r w:rsidR="005848B7">
        <w:t>-</w:t>
      </w:r>
      <w:r w:rsidR="00E32757">
        <w:t>standard</w:t>
      </w:r>
      <w:r>
        <w:t xml:space="preserve"> </w:t>
      </w:r>
      <w:r w:rsidR="007A270B">
        <w:t>assigns data channels (dyes) to specific file locations</w:t>
      </w:r>
      <w:r w:rsidR="00E32757">
        <w:t xml:space="preserve"> </w:t>
      </w:r>
      <w:r w:rsidR="002D4531">
        <w:t xml:space="preserve">which can be </w:t>
      </w:r>
      <w:r w:rsidR="00E32757">
        <w:t>set in the genetic analyzer software</w:t>
      </w:r>
      <w:r w:rsidR="007A270B">
        <w:t xml:space="preserve">.  </w:t>
      </w:r>
      <w:r w:rsidR="002D4531" w:rsidRPr="00742B6B">
        <w:rPr>
          <w:u w:val="single"/>
        </w:rPr>
        <w:t xml:space="preserve">In </w:t>
      </w:r>
      <w:r w:rsidR="00E32757" w:rsidRPr="00742B6B">
        <w:rPr>
          <w:u w:val="single"/>
        </w:rPr>
        <w:t xml:space="preserve">a </w:t>
      </w:r>
      <w:r w:rsidR="00904D4E" w:rsidRPr="00742B6B">
        <w:rPr>
          <w:u w:val="single"/>
        </w:rPr>
        <w:t>lane-standard-only analysis</w:t>
      </w:r>
      <w:r w:rsidR="007A270B" w:rsidRPr="00742B6B">
        <w:rPr>
          <w:u w:val="single"/>
        </w:rPr>
        <w:t>, the</w:t>
      </w:r>
      <w:r w:rsidR="00904D4E" w:rsidRPr="00742B6B">
        <w:rPr>
          <w:u w:val="single"/>
        </w:rPr>
        <w:t xml:space="preserve"> user may have </w:t>
      </w:r>
      <w:r w:rsidR="002E549D" w:rsidRPr="00742B6B">
        <w:rPr>
          <w:u w:val="single"/>
        </w:rPr>
        <w:t xml:space="preserve">to </w:t>
      </w:r>
      <w:r w:rsidR="00904D4E" w:rsidRPr="00742B6B">
        <w:rPr>
          <w:u w:val="single"/>
        </w:rPr>
        <w:t xml:space="preserve">explicitly set the correspondence between </w:t>
      </w:r>
      <w:r w:rsidR="005679E4">
        <w:rPr>
          <w:u w:val="single"/>
        </w:rPr>
        <w:t xml:space="preserve">the </w:t>
      </w:r>
      <w:r w:rsidR="00904D4E" w:rsidRPr="00742B6B">
        <w:rPr>
          <w:u w:val="single"/>
        </w:rPr>
        <w:t>OSIRIS channel numbers and the input file (.fsa or .hi</w:t>
      </w:r>
      <w:r w:rsidR="00174F49" w:rsidRPr="00742B6B">
        <w:rPr>
          <w:u w:val="single"/>
        </w:rPr>
        <w:t>d</w:t>
      </w:r>
      <w:r w:rsidR="00904D4E" w:rsidRPr="00742B6B">
        <w:rPr>
          <w:u w:val="single"/>
        </w:rPr>
        <w:t>) channel numbers</w:t>
      </w:r>
      <w:r w:rsidR="00E32757" w:rsidRPr="00742B6B">
        <w:rPr>
          <w:u w:val="single"/>
        </w:rPr>
        <w:t xml:space="preserve"> so that </w:t>
      </w:r>
      <w:r w:rsidR="005848B7" w:rsidRPr="00742B6B">
        <w:rPr>
          <w:u w:val="single"/>
        </w:rPr>
        <w:t xml:space="preserve">OSIRIS </w:t>
      </w:r>
      <w:r w:rsidR="00E32757" w:rsidRPr="00742B6B">
        <w:rPr>
          <w:u w:val="single"/>
        </w:rPr>
        <w:t>will correctly identify the ILS internal standard channel.</w:t>
      </w:r>
      <w:r w:rsidR="00E32757">
        <w:t xml:space="preserve">  If </w:t>
      </w:r>
      <w:r w:rsidR="00D552E3">
        <w:t xml:space="preserve">the </w:t>
      </w:r>
      <w:r w:rsidR="005848B7">
        <w:t xml:space="preserve">default </w:t>
      </w:r>
      <w:r w:rsidR="00D552E3">
        <w:t xml:space="preserve">mapping of the ILS channel is incorrect, </w:t>
      </w:r>
      <w:r w:rsidR="002E549D">
        <w:t xml:space="preserve">sample </w:t>
      </w:r>
      <w:r w:rsidR="00A24A5E">
        <w:t xml:space="preserve">graphs </w:t>
      </w:r>
      <w:r w:rsidR="002E549D">
        <w:t>will display but not analyze</w:t>
      </w:r>
      <w:r w:rsidR="005848B7">
        <w:t xml:space="preserve"> and the sample data peaks in the incorrectly specified ILS channel will have artifact markers</w:t>
      </w:r>
      <w:r w:rsidR="00904D4E">
        <w:t xml:space="preserve">.  </w:t>
      </w:r>
    </w:p>
    <w:p w14:paraId="28F681B0" w14:textId="13D9FD61" w:rsidR="00D552E3" w:rsidRDefault="00D552E3" w:rsidP="006F47C7"/>
    <w:p w14:paraId="2CDA2DCF" w14:textId="20C303DF" w:rsidR="00D552E3" w:rsidRDefault="00D552E3" w:rsidP="006F47C7">
      <w:r>
        <w:rPr>
          <w:rStyle w:val="FixedChar"/>
          <w:b/>
          <w:shd w:val="clear" w:color="auto" w:fill="C0F0C0"/>
        </w:rPr>
        <w:t>FSA</w:t>
      </w:r>
      <w:r w:rsidR="004654D3">
        <w:rPr>
          <w:rStyle w:val="FixedChar"/>
          <w:b/>
          <w:shd w:val="clear" w:color="auto" w:fill="C0F0C0"/>
        </w:rPr>
        <w:t xml:space="preserve"> </w:t>
      </w:r>
      <w:r>
        <w:rPr>
          <w:rStyle w:val="FixedChar"/>
          <w:b/>
          <w:shd w:val="clear" w:color="auto" w:fill="C0F0C0"/>
        </w:rPr>
        <w:t>Channel for OSIRIS Channel 1</w:t>
      </w:r>
      <w:r>
        <w:t xml:space="preserve"> </w:t>
      </w:r>
      <w:r w:rsidR="000F6CCE">
        <w:t xml:space="preserve">– enter </w:t>
      </w:r>
      <w:r w:rsidR="004E0D53">
        <w:t>the .fsa/.hid channel location that OSIRIS will use as channel 1.</w:t>
      </w:r>
    </w:p>
    <w:p w14:paraId="3D28FD0C" w14:textId="68809A23" w:rsidR="004E0D53" w:rsidRDefault="004E0D53" w:rsidP="006F47C7"/>
    <w:p w14:paraId="06B306F5" w14:textId="74783975" w:rsidR="004E0D53" w:rsidRDefault="004E0D53" w:rsidP="004E0D53">
      <w:r>
        <w:rPr>
          <w:rStyle w:val="FixedChar"/>
          <w:b/>
          <w:shd w:val="clear" w:color="auto" w:fill="C0F0C0"/>
        </w:rPr>
        <w:t>FSA</w:t>
      </w:r>
      <w:r w:rsidR="004654D3">
        <w:rPr>
          <w:rStyle w:val="FixedChar"/>
          <w:b/>
          <w:shd w:val="clear" w:color="auto" w:fill="C0F0C0"/>
        </w:rPr>
        <w:t xml:space="preserve"> </w:t>
      </w:r>
      <w:r>
        <w:rPr>
          <w:rStyle w:val="FixedChar"/>
          <w:b/>
          <w:shd w:val="clear" w:color="auto" w:fill="C0F0C0"/>
        </w:rPr>
        <w:t>Channel for OSIRIS Channel 2</w:t>
      </w:r>
      <w:r>
        <w:t xml:space="preserve"> </w:t>
      </w:r>
      <w:r w:rsidR="000F6CCE">
        <w:t xml:space="preserve">– enter </w:t>
      </w:r>
      <w:r>
        <w:t>the .fsa/.hid channel location that OSIRIS will use as channel 2.</w:t>
      </w:r>
    </w:p>
    <w:p w14:paraId="758FFF0A" w14:textId="77777777" w:rsidR="004E0D53" w:rsidRDefault="004E0D53" w:rsidP="004E0D53"/>
    <w:p w14:paraId="65B625FC" w14:textId="4341273A" w:rsidR="004E0D53" w:rsidRDefault="004E0D53" w:rsidP="004E0D53">
      <w:r>
        <w:rPr>
          <w:rStyle w:val="FixedChar"/>
          <w:b/>
          <w:shd w:val="clear" w:color="auto" w:fill="C0F0C0"/>
        </w:rPr>
        <w:t>FSA</w:t>
      </w:r>
      <w:r w:rsidR="004654D3">
        <w:rPr>
          <w:rStyle w:val="FixedChar"/>
          <w:b/>
          <w:shd w:val="clear" w:color="auto" w:fill="C0F0C0"/>
        </w:rPr>
        <w:t xml:space="preserve"> </w:t>
      </w:r>
      <w:r>
        <w:rPr>
          <w:rStyle w:val="FixedChar"/>
          <w:b/>
          <w:shd w:val="clear" w:color="auto" w:fill="C0F0C0"/>
        </w:rPr>
        <w:t>Channel for OSIRIS Channel 3 (if # channels at least 3)</w:t>
      </w:r>
      <w:r>
        <w:t xml:space="preserve"> </w:t>
      </w:r>
      <w:r w:rsidR="000F6CCE">
        <w:t xml:space="preserve">– enter </w:t>
      </w:r>
      <w:r>
        <w:t>the .fsa/.hid channel location that OSIRIS will use as channel 3.</w:t>
      </w:r>
      <w:r w:rsidR="004654D3">
        <w:t xml:space="preserve">  If there are only 2 channels, this parameter is not used.</w:t>
      </w:r>
    </w:p>
    <w:p w14:paraId="7A6DE9FA" w14:textId="62513CBB" w:rsidR="004E0D53" w:rsidRDefault="004E0D53" w:rsidP="004E0D53"/>
    <w:p w14:paraId="7AC12A9F" w14:textId="358AC14D" w:rsidR="004654D3" w:rsidRDefault="004654D3" w:rsidP="004654D3">
      <w:r>
        <w:rPr>
          <w:rStyle w:val="FixedChar"/>
          <w:b/>
          <w:shd w:val="clear" w:color="auto" w:fill="C0F0C0"/>
        </w:rPr>
        <w:t>FSA Channel for OSIRIS Channel 4 (if # channels at least 4)</w:t>
      </w:r>
      <w:r>
        <w:t xml:space="preserve"> </w:t>
      </w:r>
      <w:r w:rsidR="000F6CCE">
        <w:t xml:space="preserve">– enter </w:t>
      </w:r>
      <w:r>
        <w:t>the .fsa/.hid channel location that OSIRIS will use as channel 4.  If there are fewer than 4 channels, this parameter is not used.</w:t>
      </w:r>
    </w:p>
    <w:p w14:paraId="6193B630" w14:textId="77777777" w:rsidR="004654D3" w:rsidRDefault="004654D3" w:rsidP="004E0D53"/>
    <w:p w14:paraId="28A61652" w14:textId="272669A9" w:rsidR="004E0D53" w:rsidRDefault="004654D3" w:rsidP="006F47C7">
      <w:r>
        <w:rPr>
          <w:rStyle w:val="FixedChar"/>
          <w:b/>
          <w:shd w:val="clear" w:color="auto" w:fill="C0F0C0"/>
        </w:rPr>
        <w:t xml:space="preserve">FSA Channel for OSIRIS Channel 5 (if # channels at least </w:t>
      </w:r>
      <w:r w:rsidR="008E14EF">
        <w:rPr>
          <w:rStyle w:val="FixedChar"/>
          <w:b/>
          <w:shd w:val="clear" w:color="auto" w:fill="C0F0C0"/>
        </w:rPr>
        <w:t>5</w:t>
      </w:r>
      <w:r>
        <w:rPr>
          <w:rStyle w:val="FixedChar"/>
          <w:b/>
          <w:shd w:val="clear" w:color="auto" w:fill="C0F0C0"/>
        </w:rPr>
        <w:t>)</w:t>
      </w:r>
      <w:r>
        <w:t xml:space="preserve"> </w:t>
      </w:r>
      <w:r w:rsidR="000F6CCE">
        <w:t xml:space="preserve">– enter </w:t>
      </w:r>
      <w:r>
        <w:t xml:space="preserve">the .fsa/.hid channel location that OSIRIS will use as channel </w:t>
      </w:r>
      <w:r w:rsidR="008E14EF">
        <w:t>5</w:t>
      </w:r>
      <w:r>
        <w:t xml:space="preserve">.  If there are fewer than </w:t>
      </w:r>
      <w:r w:rsidR="008E14EF">
        <w:t>5</w:t>
      </w:r>
      <w:r>
        <w:t xml:space="preserve"> channels, this parameter is not used.</w:t>
      </w:r>
    </w:p>
    <w:p w14:paraId="5CC000A2" w14:textId="4CE53080" w:rsidR="00C77BB3" w:rsidRDefault="00C77BB3" w:rsidP="006F47C7"/>
    <w:p w14:paraId="16FE871F" w14:textId="3809B269" w:rsidR="00192CD1" w:rsidRDefault="00935807" w:rsidP="00FA03D4">
      <w:r>
        <w:t>All</w:t>
      </w:r>
      <w:r w:rsidR="00C77BB3">
        <w:t xml:space="preserve"> the above </w:t>
      </w:r>
      <w:r w:rsidR="002A12B3">
        <w:t xml:space="preserve">channel </w:t>
      </w:r>
      <w:r w:rsidR="00C77BB3">
        <w:t>inputs must fall in the range 1 – 8 and must refer to an fsa/hid</w:t>
      </w:r>
      <w:r w:rsidR="00036CDE">
        <w:t xml:space="preserve"> file</w:t>
      </w:r>
      <w:r w:rsidR="00C77BB3">
        <w:t xml:space="preserve"> channel that actually contains </w:t>
      </w:r>
      <w:r w:rsidR="00897BD5">
        <w:t xml:space="preserve">collected </w:t>
      </w:r>
      <w:r w:rsidR="00C77BB3">
        <w:t>data</w:t>
      </w:r>
      <w:r w:rsidR="00192CD1">
        <w:t xml:space="preserve"> (even if there are no peaks)</w:t>
      </w:r>
      <w:r w:rsidR="00C77BB3">
        <w:t xml:space="preserve">.  If a specified fsa/hid channel has no data, the lane-standard-only </w:t>
      </w:r>
      <w:r w:rsidR="006C5E47">
        <w:t xml:space="preserve">fragment </w:t>
      </w:r>
      <w:r w:rsidR="00C77BB3">
        <w:t xml:space="preserve">analysis will </w:t>
      </w:r>
      <w:r w:rsidR="002E549D">
        <w:t>fail</w:t>
      </w:r>
      <w:r w:rsidR="00C77BB3">
        <w:t xml:space="preserve">.  </w:t>
      </w:r>
    </w:p>
    <w:p w14:paraId="339060C4" w14:textId="77777777" w:rsidR="00192CD1" w:rsidRDefault="00192CD1" w:rsidP="00FA03D4"/>
    <w:p w14:paraId="69CDE139" w14:textId="105B6FFA" w:rsidR="00036CDE" w:rsidRDefault="00036CDE" w:rsidP="00FA03D4">
      <w:r>
        <w:t xml:space="preserve">The last OSIRIS channel must be </w:t>
      </w:r>
      <w:r w:rsidR="00B97F32">
        <w:t xml:space="preserve">assigned to the </w:t>
      </w:r>
      <w:r w:rsidR="005679E4">
        <w:t>.</w:t>
      </w:r>
      <w:r w:rsidR="00B97F32">
        <w:t>fsa/</w:t>
      </w:r>
      <w:r w:rsidR="005679E4">
        <w:t>.</w:t>
      </w:r>
      <w:r w:rsidR="00B97F32">
        <w:t xml:space="preserve">hid channel that contains the ILS internal lane standard (e.g., OSIRIS channel 4 in a 4-channel lane-standard-only Operating Procedure).  Otherwise, </w:t>
      </w:r>
      <w:r>
        <w:t>OSIRIS will not calculate peak sizes</w:t>
      </w:r>
      <w:r w:rsidR="006C5E47">
        <w:t>.  If</w:t>
      </w:r>
      <w:r>
        <w:t xml:space="preserve"> the </w:t>
      </w:r>
      <w:r w:rsidR="000F6CCE">
        <w:t>las</w:t>
      </w:r>
      <w:r w:rsidR="00742B6B">
        <w:t>t</w:t>
      </w:r>
      <w:r w:rsidR="000F6CCE">
        <w:t xml:space="preserve"> OSIRIS </w:t>
      </w:r>
      <w:r>
        <w:t xml:space="preserve">channel </w:t>
      </w:r>
      <w:r w:rsidR="000F6CCE">
        <w:t xml:space="preserve">does not contain </w:t>
      </w:r>
      <w:r>
        <w:t xml:space="preserve">ILS </w:t>
      </w:r>
      <w:r w:rsidR="000F6CCE">
        <w:t xml:space="preserve">data it </w:t>
      </w:r>
      <w:r>
        <w:t xml:space="preserve">will </w:t>
      </w:r>
      <w:r w:rsidR="00B97F32">
        <w:t>display</w:t>
      </w:r>
      <w:r>
        <w:t xml:space="preserve"> artifact markers over the </w:t>
      </w:r>
      <w:r w:rsidR="000F6CCE">
        <w:t xml:space="preserve">sample </w:t>
      </w:r>
      <w:r>
        <w:t>peaks.</w:t>
      </w:r>
    </w:p>
    <w:p w14:paraId="51D48351" w14:textId="60BE8AF9" w:rsidR="002E549D" w:rsidRDefault="002E549D" w:rsidP="00FA03D4"/>
    <w:p w14:paraId="08E6566A" w14:textId="69B4232C" w:rsidR="002E549D" w:rsidRDefault="00897BD5" w:rsidP="00FA03D4">
      <w:r>
        <w:t xml:space="preserve">If the user does not know how many fsa/hid </w:t>
      </w:r>
      <w:r w:rsidR="002D4531">
        <w:t xml:space="preserve">file </w:t>
      </w:r>
      <w:r>
        <w:t xml:space="preserve">channels there are or which channel contains the internal lane standard, it may require some experimentation </w:t>
      </w:r>
      <w:r w:rsidR="002D4531">
        <w:t xml:space="preserve">to </w:t>
      </w:r>
      <w:r>
        <w:t>choos</w:t>
      </w:r>
      <w:r w:rsidR="002D4531">
        <w:t xml:space="preserve">e </w:t>
      </w:r>
      <w:r>
        <w:t>the Operating Procedure with the correct number of channels</w:t>
      </w:r>
      <w:r w:rsidR="002D4531">
        <w:t xml:space="preserve"> and correctly identify the internal lane standard channel</w:t>
      </w:r>
      <w:r>
        <w:t xml:space="preserve">.  </w:t>
      </w:r>
    </w:p>
    <w:p w14:paraId="1BE04EF5" w14:textId="74668E71" w:rsidR="00D15EA9" w:rsidRDefault="00D15EA9" w:rsidP="006F47C7"/>
    <w:p w14:paraId="1D7389D3" w14:textId="77777777" w:rsidR="008E14EF" w:rsidRDefault="008E14EF"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A77855" w:rsidRDefault="00A77855" w:rsidP="00A308E2">
                            <w:r>
                              <w:t>Raised Baseline Options:</w:t>
                            </w:r>
                          </w:p>
                          <w:p w14:paraId="34318272" w14:textId="77777777" w:rsidR="00A77855" w:rsidRDefault="00A77855" w:rsidP="00A308E2">
                            <w:r>
                              <w:tab/>
                              <w:t>Raised Baseline Threshold for Samples (RFU)</w:t>
                            </w:r>
                            <w:r>
                              <w:tab/>
                            </w:r>
                            <w:r>
                              <w:tab/>
                            </w:r>
                            <w:r>
                              <w:tab/>
                            </w:r>
                            <w:r>
                              <w:tab/>
                            </w:r>
                            <w:r>
                              <w:tab/>
                            </w:r>
                            <w:r>
                              <w:tab/>
                              <w:t>250</w:t>
                            </w:r>
                          </w:p>
                          <w:p w14:paraId="6A661505" w14:textId="679EB8AA" w:rsidR="00A77855" w:rsidRDefault="00A77855"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_x0000_s1028"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">
                <v:textbox style="mso-fit-shape-to-text:t">
                  <w:txbxContent>
                    <w:p w14:paraId="097DA50C" w14:textId="77777777" w:rsidR="00A77855" w:rsidRDefault="00A77855" w:rsidP="00A308E2">
                      <w:r>
                        <w:t>Raised Baseline Options:</w:t>
                      </w:r>
                    </w:p>
                    <w:p w14:paraId="34318272" w14:textId="77777777" w:rsidR="00A77855" w:rsidRDefault="00A77855" w:rsidP="00A308E2">
                      <w:r>
                        <w:tab/>
                        <w:t>Raised Baseline Threshold for Samples (RFU)</w:t>
                      </w:r>
                      <w:r>
                        <w:tab/>
                      </w:r>
                      <w:r>
                        <w:tab/>
                      </w:r>
                      <w:r>
                        <w:tab/>
                      </w:r>
                      <w:r>
                        <w:tab/>
                      </w:r>
                      <w:r>
                        <w:tab/>
                      </w:r>
                      <w:r>
                        <w:tab/>
                        <w:t>250</w:t>
                      </w:r>
                    </w:p>
                    <w:p w14:paraId="6A661505" w14:textId="679EB8AA" w:rsidR="00A77855" w:rsidRDefault="00A77855"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3CCAB32E" w14:textId="20F30BBD" w:rsidR="008E14EF" w:rsidRDefault="00A308E2">
      <w:pPr>
        <w:rPr>
          <w:rFonts w:ascii="Calibri" w:hAnsi="Calibri"/>
          <w:sz w:val="22"/>
        </w:rPr>
      </w:pPr>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sets the threshold for raised baseline detection in the allele channels and the ILS channel respectively.  Raised baseline can result in minor peaks either not being called or appearing to have a higher RFU than they should actually have.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009C1463">
        <w:rPr>
          <w:rFonts w:ascii="Calibri" w:hAnsi="Calibri"/>
          <w:sz w:val="22"/>
        </w:rPr>
        <w:t xml:space="preserve">  </w:t>
      </w:r>
    </w:p>
    <w:p w14:paraId="2F8F19BC" w14:textId="4748B1C5" w:rsidR="004A42EA" w:rsidRDefault="004A42EA" w:rsidP="00A308E2">
      <w:pPr>
        <w:rPr>
          <w:rFonts w:ascii="Calibri" w:hAnsi="Calibri"/>
          <w:sz w:val="22"/>
        </w:rPr>
      </w:pPr>
    </w:p>
    <w:p w14:paraId="4AD8A609" w14:textId="77777777" w:rsidR="008E14EF" w:rsidRDefault="008E14EF" w:rsidP="00A308E2">
      <w:pPr>
        <w:rPr>
          <w:rFonts w:ascii="Calibri" w:hAnsi="Calibri"/>
          <w:sz w:val="22"/>
        </w:rPr>
      </w:pPr>
    </w:p>
    <w:p w14:paraId="05DDF16F" w14:textId="439F55E3" w:rsidR="00A308E2" w:rsidRDefault="00A308E2" w:rsidP="00A308E2">
      <w:pPr>
        <w:rPr>
          <w:rFonts w:ascii="Calibri" w:hAnsi="Calibri"/>
          <w:sz w:val="22"/>
        </w:rPr>
      </w:pPr>
      <w:r w:rsidRPr="00A308E2">
        <w:rPr>
          <w:rFonts w:ascii="Calibri" w:hAnsi="Calibri"/>
          <w:noProof/>
          <w:sz w:val="22"/>
        </w:rPr>
        <w:lastRenderedPageBreak/>
        <mc:AlternateContent>
          <mc:Choice Requires="wps">
            <w:drawing>
              <wp:inline distT="0" distB="0" distL="0" distR="0" wp14:anchorId="524FB3AA" wp14:editId="3E138DD6">
                <wp:extent cx="6362700" cy="1404620"/>
                <wp:effectExtent l="0" t="0" r="19050" b="2667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62700" cy="1404620"/>
                        </a:xfrm>
                        <a:prstGeom prst="rect">
                          <a:avLst/>
                        </a:prstGeom>
                        <a:solidFill>
                          <a:srgbClr val="FFFFFF"/>
                        </a:solidFill>
                        <a:ln w="9525">
                          <a:solidFill>
                            <a:srgbClr val="000000"/>
                          </a:solidFill>
                          <a:miter lim="800000"/>
                          <a:headEnd/>
                          <a:tailEnd/>
                        </a:ln>
                      </wps:spPr>
                      <wps:txbx>
                        <w:txbxContent>
                          <w:p w14:paraId="69415733" w14:textId="77777777" w:rsidR="00A77855" w:rsidRDefault="00A77855" w:rsidP="00A308E2">
                            <w:r>
                              <w:t>Cross Channel Options:</w:t>
                            </w:r>
                          </w:p>
                          <w:p w14:paraId="0ABB3F6F" w14:textId="61179CAE" w:rsidR="00A77855" w:rsidRDefault="00A77855" w:rsidP="00A308E2">
                            <w:pPr>
                              <w:autoSpaceDE w:val="0"/>
                              <w:autoSpaceDN w:val="0"/>
                              <w:adjustRightInd w:val="0"/>
                              <w:rPr>
                                <w:rFonts w:ascii="Wingdings" w:hAnsi="Wingdings" w:cs="Wingdings"/>
                                <w:sz w:val="26"/>
                                <w:szCs w:val="26"/>
                              </w:rPr>
                            </w:pPr>
                            <w:r>
                              <w:tab/>
                              <w:t>Attempt to Apply Embedded Color Correction Matrix</w:t>
                            </w:r>
                            <w:r>
                              <w:tab/>
                            </w:r>
                            <w:r>
                              <w:tab/>
                            </w:r>
                            <w:r>
                              <w:tab/>
                            </w:r>
                            <w:r>
                              <w:tab/>
                            </w:r>
                            <w:r>
                              <w:tab/>
                            </w:r>
                            <w:r>
                              <w:tab/>
                            </w:r>
                            <w:r>
                              <w:rPr>
                                <w:rFonts w:ascii="Wingdings" w:hAnsi="Wingdings" w:cs="Wingdings"/>
                                <w:sz w:val="26"/>
                                <w:szCs w:val="26"/>
                              </w:rPr>
                              <w:t></w:t>
                            </w:r>
                          </w:p>
                          <w:p w14:paraId="27C4BDF3" w14:textId="10F002E9" w:rsidR="00A77855" w:rsidRPr="00201EF1" w:rsidRDefault="00A77855" w:rsidP="00A308E2">
                            <w:pPr>
                              <w:autoSpaceDE w:val="0"/>
                              <w:autoSpaceDN w:val="0"/>
                              <w:adjustRightInd w:val="0"/>
                              <w:rPr>
                                <w:rFonts w:ascii="MS Shell Dlg 2" w:hAnsi="MS Shell Dlg 2" w:cs="MS Shell Dlg 2"/>
                                <w:sz w:val="16"/>
                                <w:szCs w:val="16"/>
                              </w:rPr>
                            </w:pPr>
                            <w:r>
                              <w:tab/>
                              <w:t>Primary Pull-up Threshold: Computed (unchecked); Specified Below (checked)</w:t>
                            </w:r>
                            <w:r>
                              <w:tab/>
                            </w:r>
                            <w:r>
                              <w:tab/>
                            </w:r>
                            <w:r>
                              <w:tab/>
                            </w:r>
                            <w:r>
                              <w:rPr>
                                <w:rFonts w:ascii="Wingdings" w:hAnsi="Wingdings" w:cs="Wingdings"/>
                                <w:sz w:val="26"/>
                                <w:szCs w:val="26"/>
                              </w:rPr>
                              <w:t></w:t>
                            </w:r>
                          </w:p>
                          <w:p w14:paraId="4C7D3B1F" w14:textId="52493D84" w:rsidR="00A77855" w:rsidRDefault="00A77855" w:rsidP="00A308E2">
                            <w:r>
                              <w:tab/>
                            </w:r>
                            <w:r>
                              <w:tab/>
                            </w:r>
                            <w:r w:rsidRPr="00247339">
                              <w:rPr>
                                <w:sz w:val="18"/>
                                <w:szCs w:val="18"/>
                              </w:rPr>
                              <w:t>Min RFU for a peak to cause pull-up (primary pull-up) (Default = 500)</w:t>
                            </w:r>
                            <w:r>
                              <w:rPr>
                                <w:sz w:val="18"/>
                                <w:szCs w:val="18"/>
                              </w:rPr>
                              <w:t xml:space="preserve"> (requires above checked)</w:t>
                            </w:r>
                            <w:r>
                              <w:tab/>
                              <w:t>500</w:t>
                            </w:r>
                          </w:p>
                          <w:p w14:paraId="7B51FE22" w14:textId="5EC9D475" w:rsidR="00A77855" w:rsidRDefault="00A77855"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r>
                            <w:r>
                              <w:tab/>
                            </w:r>
                            <w:r>
                              <w:rPr>
                                <w:rFonts w:ascii="Wingdings" w:hAnsi="Wingdings" w:cs="Wingdings"/>
                                <w:sz w:val="26"/>
                                <w:szCs w:val="26"/>
                              </w:rPr>
                              <w:t></w:t>
                            </w:r>
                          </w:p>
                          <w:p w14:paraId="6D140EBE" w14:textId="7FE86EBB" w:rsidR="00A77855" w:rsidRDefault="00A77855"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r>
                            <w:r>
                              <w:tab/>
                            </w:r>
                            <w:r>
                              <w:rPr>
                                <w:rFonts w:ascii="Wingdings" w:hAnsi="Wingdings" w:cs="Wingdings"/>
                                <w:sz w:val="26"/>
                                <w:szCs w:val="26"/>
                              </w:rPr>
                              <w:t></w:t>
                            </w:r>
                          </w:p>
                          <w:p w14:paraId="115F98E2" w14:textId="12ED0129" w:rsidR="00A77855" w:rsidRDefault="00A77855"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r>
                            <w:r>
                              <w:tab/>
                            </w:r>
                            <w:r>
                              <w:rPr>
                                <w:rFonts w:ascii="Wingdings" w:hAnsi="Wingdings" w:cs="Wingdings"/>
                                <w:sz w:val="26"/>
                                <w:szCs w:val="26"/>
                              </w:rPr>
                              <w:t></w:t>
                            </w:r>
                          </w:p>
                          <w:p w14:paraId="19F90383" w14:textId="295233E0" w:rsidR="00A77855" w:rsidRDefault="00A77855"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r>
                            <w:r>
                              <w:tab/>
                            </w:r>
                            <w:r>
                              <w:rPr>
                                <w:rFonts w:ascii="Wingdings" w:hAnsi="Wingdings" w:cs="Wingdings"/>
                                <w:sz w:val="26"/>
                                <w:szCs w:val="26"/>
                              </w:rPr>
                              <w:t></w:t>
                            </w:r>
                          </w:p>
                          <w:p w14:paraId="1920A0FD" w14:textId="519CD1C5" w:rsidR="00A77855" w:rsidRPr="00807F90" w:rsidRDefault="00A77855"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9" type="#_x0000_t202" style="width:50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">
                <v:textbox style="mso-fit-shape-to-text:t">
                  <w:txbxContent>
                    <w:p w14:paraId="69415733" w14:textId="77777777" w:rsidR="00A77855" w:rsidRDefault="00A77855" w:rsidP="00A308E2">
                      <w:r>
                        <w:t>Cross Channel Options:</w:t>
                      </w:r>
                    </w:p>
                    <w:p w14:paraId="0ABB3F6F" w14:textId="61179CAE" w:rsidR="00A77855" w:rsidRDefault="00A77855" w:rsidP="00A308E2">
                      <w:pPr>
                        <w:autoSpaceDE w:val="0"/>
                        <w:autoSpaceDN w:val="0"/>
                        <w:adjustRightInd w:val="0"/>
                        <w:rPr>
                          <w:rFonts w:ascii="Wingdings" w:hAnsi="Wingdings" w:cs="Wingdings"/>
                          <w:sz w:val="26"/>
                          <w:szCs w:val="26"/>
                        </w:rPr>
                      </w:pPr>
                      <w:r>
                        <w:tab/>
                        <w:t>Attempt to Apply Embedded Color Correction Matrix</w:t>
                      </w:r>
                      <w:r>
                        <w:tab/>
                      </w:r>
                      <w:r>
                        <w:tab/>
                      </w:r>
                      <w:r>
                        <w:tab/>
                      </w:r>
                      <w:r>
                        <w:tab/>
                      </w:r>
                      <w:r>
                        <w:tab/>
                      </w:r>
                      <w:r>
                        <w:tab/>
                      </w:r>
                      <w:r>
                        <w:rPr>
                          <w:rFonts w:ascii="Wingdings" w:hAnsi="Wingdings" w:cs="Wingdings"/>
                          <w:sz w:val="26"/>
                          <w:szCs w:val="26"/>
                        </w:rPr>
                        <w:t></w:t>
                      </w:r>
                    </w:p>
                    <w:p w14:paraId="27C4BDF3" w14:textId="10F002E9" w:rsidR="00A77855" w:rsidRPr="00201EF1" w:rsidRDefault="00A77855" w:rsidP="00A308E2">
                      <w:pPr>
                        <w:autoSpaceDE w:val="0"/>
                        <w:autoSpaceDN w:val="0"/>
                        <w:adjustRightInd w:val="0"/>
                        <w:rPr>
                          <w:rFonts w:ascii="MS Shell Dlg 2" w:hAnsi="MS Shell Dlg 2" w:cs="MS Shell Dlg 2"/>
                          <w:sz w:val="16"/>
                          <w:szCs w:val="16"/>
                        </w:rPr>
                      </w:pPr>
                      <w:r>
                        <w:tab/>
                        <w:t>Primary Pull-up Threshold: Computed (unchecked); Specified Below (checked)</w:t>
                      </w:r>
                      <w:r>
                        <w:tab/>
                      </w:r>
                      <w:r>
                        <w:tab/>
                      </w:r>
                      <w:r>
                        <w:tab/>
                      </w:r>
                      <w:r>
                        <w:rPr>
                          <w:rFonts w:ascii="Wingdings" w:hAnsi="Wingdings" w:cs="Wingdings"/>
                          <w:sz w:val="26"/>
                          <w:szCs w:val="26"/>
                        </w:rPr>
                        <w:t></w:t>
                      </w:r>
                    </w:p>
                    <w:p w14:paraId="4C7D3B1F" w14:textId="52493D84" w:rsidR="00A77855" w:rsidRDefault="00A77855" w:rsidP="00A308E2">
                      <w:r>
                        <w:tab/>
                      </w:r>
                      <w:r>
                        <w:tab/>
                      </w:r>
                      <w:r w:rsidRPr="00247339">
                        <w:rPr>
                          <w:sz w:val="18"/>
                          <w:szCs w:val="18"/>
                        </w:rPr>
                        <w:t>Min RFU for a peak to cause pull-up (primary pull-up) (Default = 500)</w:t>
                      </w:r>
                      <w:r>
                        <w:rPr>
                          <w:sz w:val="18"/>
                          <w:szCs w:val="18"/>
                        </w:rPr>
                        <w:t xml:space="preserve"> (requires above checked)</w:t>
                      </w:r>
                      <w:r>
                        <w:tab/>
                        <w:t>500</w:t>
                      </w:r>
                    </w:p>
                    <w:p w14:paraId="7B51FE22" w14:textId="5EC9D475" w:rsidR="00A77855" w:rsidRDefault="00A77855"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r>
                      <w:r>
                        <w:tab/>
                      </w:r>
                      <w:r>
                        <w:rPr>
                          <w:rFonts w:ascii="Wingdings" w:hAnsi="Wingdings" w:cs="Wingdings"/>
                          <w:sz w:val="26"/>
                          <w:szCs w:val="26"/>
                        </w:rPr>
                        <w:t></w:t>
                      </w:r>
                    </w:p>
                    <w:p w14:paraId="6D140EBE" w14:textId="7FE86EBB" w:rsidR="00A77855" w:rsidRDefault="00A77855"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r>
                      <w:r>
                        <w:tab/>
                      </w:r>
                      <w:r>
                        <w:rPr>
                          <w:rFonts w:ascii="Wingdings" w:hAnsi="Wingdings" w:cs="Wingdings"/>
                          <w:sz w:val="26"/>
                          <w:szCs w:val="26"/>
                        </w:rPr>
                        <w:t></w:t>
                      </w:r>
                    </w:p>
                    <w:p w14:paraId="115F98E2" w14:textId="12ED0129" w:rsidR="00A77855" w:rsidRDefault="00A77855"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r>
                      <w:r>
                        <w:tab/>
                      </w:r>
                      <w:r>
                        <w:rPr>
                          <w:rFonts w:ascii="Wingdings" w:hAnsi="Wingdings" w:cs="Wingdings"/>
                          <w:sz w:val="26"/>
                          <w:szCs w:val="26"/>
                        </w:rPr>
                        <w:t></w:t>
                      </w:r>
                    </w:p>
                    <w:p w14:paraId="19F90383" w14:textId="295233E0" w:rsidR="00A77855" w:rsidRDefault="00A77855"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r>
                      <w:r>
                        <w:tab/>
                      </w:r>
                      <w:r>
                        <w:rPr>
                          <w:rFonts w:ascii="Wingdings" w:hAnsi="Wingdings" w:cs="Wingdings"/>
                          <w:sz w:val="26"/>
                          <w:szCs w:val="26"/>
                        </w:rPr>
                        <w:t></w:t>
                      </w:r>
                    </w:p>
                    <w:p w14:paraId="1920A0FD" w14:textId="519CD1C5" w:rsidR="00A77855" w:rsidRPr="00807F90" w:rsidRDefault="00A77855"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r>
                      <w:r>
                        <w:tab/>
                      </w:r>
                      <w:r>
                        <w:rPr>
                          <w:rFonts w:ascii="Wingdings" w:hAnsi="Wingdings" w:cs="Wingdings"/>
                          <w:sz w:val="26"/>
                          <w:szCs w:val="26"/>
                        </w:rPr>
                        <w:t></w:t>
                      </w:r>
                    </w:p>
                  </w:txbxContent>
                </v:textbox>
                <w10:anchorlock/>
              </v:shape>
            </w:pict>
          </mc:Fallback>
        </mc:AlternateContent>
      </w:r>
    </w:p>
    <w:p w14:paraId="52AEC6A5" w14:textId="77777777" w:rsidR="00FA03D4" w:rsidRPr="00A308E2" w:rsidRDefault="00FA03D4" w:rsidP="00A308E2">
      <w:pPr>
        <w:rPr>
          <w:rFonts w:ascii="Calibri" w:hAnsi="Calibri"/>
          <w:sz w:val="22"/>
        </w:rPr>
      </w:pPr>
    </w:p>
    <w:p w14:paraId="1580DA0F" w14:textId="1FA6EADE" w:rsidR="00A308E2" w:rsidRDefault="00A308E2" w:rsidP="00A308E2">
      <w:pPr>
        <w:rPr>
          <w:u w:val="single"/>
        </w:rPr>
      </w:pPr>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w:t>
      </w:r>
      <w:r w:rsidR="0011763B" w:rsidRPr="000A0F7F">
        <w:t>pull-up and</w:t>
      </w:r>
      <w:r w:rsidRPr="000A0F7F">
        <w:t xml:space="preserve">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and also has an embedded matrix analysis, it will be adversely affected by reapplication of the matrix with this parameter.  Most files requiring this were produced with out-of-use procedures/software.  </w:t>
      </w:r>
      <w:r w:rsidRPr="001D50F8">
        <w:rPr>
          <w:u w:val="single"/>
        </w:rPr>
        <w:t xml:space="preserve">Unless files are known to require this </w:t>
      </w:r>
      <w:r w:rsidR="0011763B" w:rsidRPr="001D50F8">
        <w:rPr>
          <w:u w:val="single"/>
        </w:rPr>
        <w:t>parameter,</w:t>
      </w:r>
      <w:r w:rsidRPr="001D50F8">
        <w:rPr>
          <w:u w:val="single"/>
        </w:rPr>
        <w:t xml:space="preserve"> it should be unchecked by default.</w:t>
      </w:r>
    </w:p>
    <w:p w14:paraId="4CDAD38F" w14:textId="01F2E820" w:rsidR="00557727" w:rsidRDefault="00557727" w:rsidP="00A308E2">
      <w:pPr>
        <w:rPr>
          <w:u w:val="single"/>
        </w:rPr>
      </w:pPr>
    </w:p>
    <w:p w14:paraId="5EBFB890" w14:textId="7CDE2044" w:rsidR="00557727" w:rsidRPr="0045617C" w:rsidRDefault="00557727" w:rsidP="00A308E2">
      <w:bookmarkStart w:id="184" w:name="PrimaryPullupThresholdComputed"/>
      <w:r>
        <w:rPr>
          <w:rFonts w:ascii="Courier New" w:hAnsi="Courier New" w:cs="Courier New"/>
          <w:b/>
          <w:szCs w:val="20"/>
          <w:shd w:val="clear" w:color="auto" w:fill="C0F0C0"/>
        </w:rPr>
        <w:t>Primary Pull-up Threshold:  Computed</w:t>
      </w:r>
      <w:bookmarkEnd w:id="184"/>
      <w:r>
        <w:rPr>
          <w:rFonts w:ascii="Courier New" w:hAnsi="Courier New" w:cs="Courier New"/>
          <w:b/>
          <w:szCs w:val="20"/>
          <w:shd w:val="clear" w:color="auto" w:fill="C0F0C0"/>
        </w:rPr>
        <w:t xml:space="preserve"> (unchecked); Specified Below (checked)</w:t>
      </w:r>
      <w:r w:rsidRPr="00A308E2">
        <w:t xml:space="preserve"> </w:t>
      </w:r>
      <w:r w:rsidR="0045617C">
        <w:t xml:space="preserve">This option determines whether the minimum height at which OSIRIS will consider a peak </w:t>
      </w:r>
      <w:r w:rsidR="0045617C">
        <w:rPr>
          <w:i/>
          <w:u w:val="single"/>
        </w:rPr>
        <w:t>to be the cause</w:t>
      </w:r>
      <w:r w:rsidR="0045617C">
        <w:t xml:space="preserve"> of pull-up (“primary pull-up”) in other channels is a fixed value </w:t>
      </w:r>
      <w:r w:rsidR="0011763B">
        <w:t xml:space="preserve">specified </w:t>
      </w:r>
      <w:r w:rsidR="0045617C">
        <w:t>by the user in the field below, or if the</w:t>
      </w:r>
      <w:r w:rsidR="00BE3D8A">
        <w:t xml:space="preserve"> value is computed by OSIRIS based on the patterns in each </w:t>
      </w:r>
      <w:r w:rsidR="0011763B">
        <w:t>primary pull-up/</w:t>
      </w:r>
      <w:r w:rsidR="00437240" w:rsidRPr="00437240">
        <w:t xml:space="preserve"> </w:t>
      </w:r>
      <w:r w:rsidR="00437240">
        <w:t>pull-up</w:t>
      </w:r>
      <w:r w:rsidR="0011763B">
        <w:t xml:space="preserve"> </w:t>
      </w:r>
      <w:r w:rsidR="00BE3D8A">
        <w:t>pair of channels.  If OSIRIS computes the minimum height, it is based on several factors, including:  the heights of primary peaks in the primary channel; the heights of primary channel peaks that have no pull-up</w:t>
      </w:r>
      <w:r w:rsidR="00650375">
        <w:t xml:space="preserve"> and the ambient noise level in the pull-up channel.  OSIRIS will also compute values for each channel pair </w:t>
      </w:r>
      <w:r w:rsidR="0087330A">
        <w:t>for peaks that are</w:t>
      </w:r>
      <w:r w:rsidR="00650375">
        <w:t xml:space="preserve"> </w:t>
      </w:r>
      <w:r w:rsidR="00437240">
        <w:t>do not have saturated peak signal (</w:t>
      </w:r>
      <w:r w:rsidR="00650375">
        <w:t>laser off-scale</w:t>
      </w:r>
      <w:r w:rsidR="00437240">
        <w:t>)</w:t>
      </w:r>
      <w:r w:rsidR="0087330A">
        <w:t xml:space="preserve"> as well as for peaks that </w:t>
      </w:r>
      <w:r w:rsidR="00437240">
        <w:t>do have saturated peak signal</w:t>
      </w:r>
      <w:r w:rsidR="0087330A">
        <w:t>.  Checking this box causes OSIRIS to revert to the algorithm in Versions 2.11.1 and earl</w:t>
      </w:r>
      <w:r w:rsidR="00044145">
        <w:t>ier.  If it is important to preserve consistency with analyses made in earlier version, then the box should be checked.  Otherwise, tests indicate that leaving the box unchecked yields superior results.</w:t>
      </w:r>
    </w:p>
    <w:p w14:paraId="0B3A3C4E" w14:textId="77777777" w:rsidR="00A308E2" w:rsidRPr="00A308E2" w:rsidRDefault="00A308E2" w:rsidP="000A0F7F"/>
    <w:p w14:paraId="74C67DD6" w14:textId="5B9119A9" w:rsidR="00CE555E" w:rsidRDefault="00F051A3" w:rsidP="000A0F7F">
      <w:bookmarkStart w:id="185" w:name="_Hlk498265027"/>
      <w:r w:rsidRPr="00F051A3">
        <w:rPr>
          <w:rFonts w:ascii="Courier New" w:hAnsi="Courier New" w:cs="Courier New"/>
          <w:b/>
          <w:szCs w:val="20"/>
          <w:shd w:val="clear" w:color="auto" w:fill="C0F0C0"/>
        </w:rPr>
        <w:t>Min RFU for a peak to cause pull-up (primary pull-up) (Default = 500)</w:t>
      </w:r>
      <w:bookmarkEnd w:id="185"/>
      <w:r w:rsidR="00557727">
        <w:rPr>
          <w:rFonts w:ascii="Courier New" w:hAnsi="Courier New" w:cs="Courier New"/>
          <w:b/>
          <w:szCs w:val="20"/>
          <w:shd w:val="clear" w:color="auto" w:fill="C0F0C0"/>
        </w:rPr>
        <w:t xml:space="preserve"> (requires above checked)</w:t>
      </w:r>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bookmarkStart w:id="186" w:name="_Hlk498265128"/>
      <w:r w:rsidR="00AC4648">
        <w:t>T</w:t>
      </w:r>
      <w:r w:rsidR="00AC4648" w:rsidRPr="00A308E2">
        <w:t xml:space="preserve">his </w:t>
      </w:r>
      <w:r w:rsidR="00AC4648">
        <w:t xml:space="preserve">setting </w:t>
      </w:r>
      <w:r w:rsidR="00AC4648" w:rsidRPr="00A308E2">
        <w:t>helps</w:t>
      </w:r>
      <w:r w:rsidR="00AC4648">
        <w:t xml:space="preserve"> OSIRIS</w:t>
      </w:r>
      <w:r w:rsidR="00AC4648" w:rsidRPr="00A308E2">
        <w:t xml:space="preserve"> </w:t>
      </w:r>
      <w:r w:rsidR="00AC4648">
        <w:t>ignore potential primary pull-up peaks that are too low to result in a detectable pull-up into other channels</w:t>
      </w:r>
      <w:r w:rsidR="00AC4648" w:rsidRPr="00A308E2">
        <w:t>.</w:t>
      </w:r>
      <w:r w:rsidR="00AC4648">
        <w:t xml:space="preserve">  </w:t>
      </w:r>
      <w:r w:rsidR="00DD7A93">
        <w:t xml:space="preserve">OSIRIS uses this value to build a set of possible primary pull-up/pull-up peak pairs between two channels and </w:t>
      </w:r>
      <w:r w:rsidR="00CE555E">
        <w:t>use</w:t>
      </w:r>
      <w:r w:rsidR="00C87D02">
        <w:t>s</w:t>
      </w:r>
      <w:r w:rsidR="00CE555E">
        <w:t xml:space="preserve"> that </w:t>
      </w:r>
      <w:r w:rsidR="00DD7A93">
        <w:t>to establish a pattern of pull-up.  If either of the following occurs</w:t>
      </w:r>
      <w:r w:rsidR="00437240">
        <w:t>, then OSIRIS will be unable to discern a pattern</w:t>
      </w:r>
      <w:r w:rsidR="00DD7A93">
        <w:t xml:space="preserve">:  the set includes too many potential </w:t>
      </w:r>
      <w:r w:rsidR="00CE555E">
        <w:t xml:space="preserve">primary pull-up/pull-up </w:t>
      </w:r>
      <w:r w:rsidR="00DD7A93">
        <w:t>pairs with zero pull-up; or, the set contains too few pairs.</w:t>
      </w:r>
    </w:p>
    <w:p w14:paraId="298D7859" w14:textId="77777777" w:rsidR="00CE555E" w:rsidRDefault="00CE555E" w:rsidP="000A0F7F"/>
    <w:p w14:paraId="5428416B" w14:textId="34D4A2C4" w:rsidR="00A308E2" w:rsidRPr="00A308E2" w:rsidRDefault="00316BF9" w:rsidP="000A0F7F">
      <w:r w:rsidRPr="00292E5B">
        <w:rPr>
          <w:u w:val="single"/>
        </w:rPr>
        <w:t>Do not set this to a very low value</w:t>
      </w:r>
      <w:r>
        <w:t>; it will not increase the sensitivity of detection of small pull-up peaks</w:t>
      </w:r>
      <w:r w:rsidR="00F84950">
        <w:t xml:space="preserve"> and may actually reduce the sensitivity for </w:t>
      </w:r>
      <w:r w:rsidR="009B4EC6">
        <w:t xml:space="preserve">detecting </w:t>
      </w:r>
      <w:r w:rsidR="00CE555E">
        <w:t xml:space="preserve">real </w:t>
      </w:r>
      <w:r w:rsidR="00F84950">
        <w:t>pull-up peaks</w:t>
      </w:r>
      <w:r w:rsidR="00DD7A93">
        <w:t xml:space="preserve"> because it will include too many potential primary peaks </w:t>
      </w:r>
      <w:r w:rsidR="00CE555E">
        <w:t>that have</w:t>
      </w:r>
      <w:r w:rsidR="00DD7A93">
        <w:t xml:space="preserve"> no corresponding pull-up peaks</w:t>
      </w:r>
      <w:r>
        <w:t>.</w:t>
      </w:r>
      <w:r w:rsidR="00DD7A93">
        <w:t xml:space="preserve">  By contrast, if this value is set very high, then OSIRIS’s ability to establish a pull-up pattern may be </w:t>
      </w:r>
      <w:r w:rsidR="00CE555E">
        <w:t>reduced</w:t>
      </w:r>
      <w:r w:rsidR="00DD7A93">
        <w:t xml:space="preserve"> because </w:t>
      </w:r>
      <w:r w:rsidR="00CE555E">
        <w:t>there will not be enough</w:t>
      </w:r>
      <w:r w:rsidR="00DD7A93">
        <w:t xml:space="preserve"> potential primary peaks </w:t>
      </w:r>
      <w:r w:rsidR="00C87D02">
        <w:t xml:space="preserve">that </w:t>
      </w:r>
      <w:r w:rsidR="00DD7A93">
        <w:t xml:space="preserve">will be considered eligible to compute a pattern.  Note:  if, during testing or validation, there are numerous pull-up peaks with the artifact “Partial pull-up (uncertain)”, it is an indication that this value may be set </w:t>
      </w:r>
      <w:r w:rsidR="00CE555E">
        <w:t>too</w:t>
      </w:r>
      <w:r w:rsidR="00DD7A93">
        <w:t xml:space="preserve"> high for your data.</w:t>
      </w:r>
      <w:r>
        <w:t xml:space="preserve">  </w:t>
      </w:r>
      <w:bookmarkEnd w:id="186"/>
    </w:p>
    <w:p w14:paraId="276291D8" w14:textId="77777777" w:rsidR="00A308E2" w:rsidRPr="00A308E2" w:rsidRDefault="00A308E2" w:rsidP="000A0F7F"/>
    <w:p w14:paraId="0B81DB7F" w14:textId="6C84EA6D"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artifact occurs when actual allele peaks in different channels comigrate.</w:t>
      </w:r>
      <w:r w:rsidR="00DD7A93">
        <w:t xml:space="preserve">  </w:t>
      </w:r>
      <w:r w:rsidR="00275075" w:rsidRPr="00A308E2">
        <w:t>Users that wish to be notified</w:t>
      </w:r>
      <w:r w:rsidR="00275075">
        <w:t xml:space="preserve"> with a critical artifact</w:t>
      </w:r>
      <w:r w:rsidR="00275075" w:rsidRPr="00A308E2">
        <w:t xml:space="preserve"> if </w:t>
      </w:r>
      <w:r w:rsidR="00275075" w:rsidRPr="003E74AB">
        <w:rPr>
          <w:i/>
        </w:rPr>
        <w:t>alleles</w:t>
      </w:r>
      <w:r w:rsidR="00275075" w:rsidRPr="00A308E2">
        <w:t xml:space="preserve"> in different channels comigrate </w:t>
      </w:r>
      <w:r w:rsidR="00275075" w:rsidRPr="00FF126A">
        <w:t>should uncheck this setting.</w:t>
      </w:r>
      <w:r w:rsidR="00275075">
        <w:t xml:space="preserve">  </w:t>
      </w:r>
      <w:r w:rsidR="00DD7A93">
        <w:t xml:space="preserve">Usually, OSIRIS can establish the existence of a pattern of pull-up between two channels and, using that pattern, </w:t>
      </w:r>
      <w:r w:rsidR="00275075">
        <w:t>OSIRIS can</w:t>
      </w:r>
      <w:r w:rsidR="00DD7A93">
        <w:t xml:space="preserve"> determine what effect </w:t>
      </w:r>
      <w:r w:rsidR="00437240">
        <w:t xml:space="preserve">(if any) </w:t>
      </w:r>
      <w:r w:rsidR="00DD7A93">
        <w:t xml:space="preserve">the pull-up has on the true height of the </w:t>
      </w:r>
      <w:r w:rsidR="00275075">
        <w:t>allele migrating in the pull-up position</w:t>
      </w:r>
      <w:r w:rsidR="00DD7A93">
        <w:t xml:space="preserve">.  The combined effect of pull-up </w:t>
      </w:r>
      <w:r w:rsidR="00C92CAB">
        <w:t xml:space="preserve">signal from </w:t>
      </w:r>
      <w:r w:rsidR="00DD7A93">
        <w:t xml:space="preserve">all other channels is then </w:t>
      </w:r>
      <w:r w:rsidR="00C92CAB">
        <w:t>removed</w:t>
      </w:r>
      <w:r w:rsidR="00C87D02">
        <w:t>,</w:t>
      </w:r>
      <w:r w:rsidR="00C92CAB">
        <w:t xml:space="preserve"> </w:t>
      </w:r>
      <w:r w:rsidR="00C87D02">
        <w:t>resulting in</w:t>
      </w:r>
      <w:r w:rsidR="00C92CAB">
        <w:t xml:space="preserve"> </w:t>
      </w:r>
      <w:r w:rsidR="00DD7A93">
        <w:t xml:space="preserve">the corrected </w:t>
      </w:r>
      <w:r w:rsidR="00C92CAB">
        <w:t xml:space="preserve">allele </w:t>
      </w:r>
      <w:r w:rsidR="00DD7A93">
        <w:t xml:space="preserve">height, </w:t>
      </w:r>
      <w:r w:rsidR="00C92CAB">
        <w:t xml:space="preserve">displayed by hovering the cursor </w:t>
      </w:r>
      <w:r w:rsidR="00DD7A93">
        <w:t>over the allele</w:t>
      </w:r>
      <w:r w:rsidR="00C92CAB">
        <w:t xml:space="preserve"> label</w:t>
      </w:r>
      <w:r w:rsidR="00DD7A93">
        <w:t xml:space="preserve">.  Less frequently, OSIRIS is unable to establish the existence of a pull-up pattern because there are too few peaks in the primary channel that could cause pull-up.  (See “Min RFU for a peak to be considered as a peak that causes pull-up” </w:t>
      </w:r>
      <w:r w:rsidR="00DD7A93">
        <w:lastRenderedPageBreak/>
        <w:t xml:space="preserve">above.)  In this case, the pull-up peak will be labelled as “Partial pull-up (uncertain)”, and OSIRIS is unable to establish </w:t>
      </w:r>
      <w:r w:rsidR="00C92CAB">
        <w:t>a corrected allele height</w:t>
      </w:r>
      <w:r w:rsidR="00DD7A93">
        <w:t>.</w:t>
      </w:r>
      <w:r w:rsidRPr="00A308E2">
        <w:t xml:space="preserve"> </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4F420305" w:rsidR="00807F90" w:rsidRDefault="00807F90" w:rsidP="0054309A"/>
    <w:p w14:paraId="327AA4BE" w14:textId="740D2F77" w:rsidR="00807F90"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r>
        <w:rPr>
          <w:rFonts w:ascii="Courier New" w:hAnsi="Courier New" w:cs="Courier New"/>
          <w:b/>
          <w:szCs w:val="20"/>
          <w:shd w:val="clear" w:color="auto" w:fill="C0F0C0"/>
        </w:rPr>
        <w:t>)</w:t>
      </w:r>
      <w:r>
        <w:t xml:space="preserve"> </w:t>
      </w:r>
      <w:r w:rsidR="00F1280B">
        <w:t xml:space="preserve"> It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w:t>
      </w:r>
      <w:r w:rsidR="00465FD7">
        <w:t xml:space="preserve">OSIRIS </w:t>
      </w:r>
      <w:r w:rsidR="00747CA0">
        <w:t xml:space="preserve">to choose the two coefficients to give the best fit to the pull-up data.  </w:t>
      </w:r>
      <w:r w:rsidR="006108AB">
        <w:t xml:space="preserve">This setting </w:t>
      </w:r>
      <w:r>
        <w:t>determines if the pullup pattern analysis formula between any pair of channels will require 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72126A6E" w14:textId="508516AD" w:rsidR="00AB3C5C" w:rsidRDefault="00AB3C5C" w:rsidP="0054309A"/>
    <w:p w14:paraId="1CC3CA62" w14:textId="3605DCC5" w:rsidR="00AB3C5C" w:rsidRDefault="00AB3C5C" w:rsidP="0054309A">
      <w:r>
        <w:rPr>
          <w:rFonts w:ascii="Courier New" w:hAnsi="Courier New" w:cs="Courier New"/>
          <w:b/>
          <w:szCs w:val="20"/>
          <w:shd w:val="clear" w:color="auto" w:fill="C0F0C0"/>
        </w:rPr>
        <w:t>Display Sigmoidal Peaks (Default:  unchecked)</w:t>
      </w:r>
      <w:r>
        <w:t xml:space="preserve">  </w:t>
      </w:r>
      <w:r w:rsidR="00035A95">
        <w:t xml:space="preserve"> Sigmoidal peaks are non-critical artifacts.  (See </w:t>
      </w:r>
      <w:hyperlink w:anchor="CratersAndSigmoids" w:history="1">
        <w:r w:rsidR="00E947A2" w:rsidRPr="00730729">
          <w:rPr>
            <w:rStyle w:val="Hyperlink"/>
          </w:rPr>
          <w:t>Craters and Sigmoids</w:t>
        </w:r>
      </w:hyperlink>
      <w:r w:rsidR="00035A95">
        <w:t>).  Users may want to display this artifact notice to understand</w:t>
      </w:r>
      <w:r w:rsidR="00734171">
        <w:t xml:space="preserve"> the</w:t>
      </w:r>
      <w:r w:rsidR="00035A95">
        <w:t xml:space="preserve"> OSIRIS analysis of the pull-up pattern.  Not displaying this artifact may reduce visual clutter.  </w:t>
      </w:r>
      <w:r>
        <w:t xml:space="preserve">When checked, this option causes OSIRIS to display artifacts for sigmoidal peaks.  When unchecked, this option </w:t>
      </w:r>
      <w:r w:rsidR="0025688D">
        <w:t>suppresses</w:t>
      </w:r>
      <w:r>
        <w:t xml:space="preserve"> sigmoidal peak artifact</w:t>
      </w:r>
      <w:r w:rsidR="0025688D">
        <w:t xml:space="preserve"> display</w:t>
      </w:r>
      <w:r>
        <w:t>.  The default is unchecked.</w:t>
      </w:r>
    </w:p>
    <w:p w14:paraId="20806E24" w14:textId="090926FC" w:rsidR="00CA1920" w:rsidRDefault="00CA1920" w:rsidP="0054309A"/>
    <w:p w14:paraId="3F294985" w14:textId="43B5644D" w:rsidR="00CA1920" w:rsidRPr="00A308E2" w:rsidRDefault="00CA1920" w:rsidP="0054309A">
      <w:r>
        <w:rPr>
          <w:rFonts w:ascii="Courier New" w:hAnsi="Courier New" w:cs="Courier New"/>
          <w:b/>
          <w:szCs w:val="20"/>
          <w:shd w:val="clear" w:color="auto" w:fill="C0F0C0"/>
        </w:rPr>
        <w:t>Test Pull-up Corrected Heights for Stutter, Adenylation, Etc. (Default:  unchecked)</w:t>
      </w:r>
      <w:r>
        <w:t xml:space="preserve">   </w:t>
      </w:r>
      <w:r w:rsidR="00F70B4A">
        <w:t xml:space="preserve">If </w:t>
      </w:r>
      <w:r>
        <w:t xml:space="preserve">this box is </w:t>
      </w:r>
      <w:r w:rsidR="00F70B4A">
        <w:t xml:space="preserve">not </w:t>
      </w:r>
      <w:r>
        <w:t xml:space="preserve">checked, OSIRIS uses </w:t>
      </w:r>
      <w:r w:rsidR="00F40439">
        <w:t xml:space="preserve">the heights of the curves </w:t>
      </w:r>
      <w:r w:rsidR="00F70B4A">
        <w:t>that it</w:t>
      </w:r>
      <w:r w:rsidR="00F40439">
        <w:t xml:space="preserve"> fits to the raw data</w:t>
      </w:r>
      <w:r>
        <w:t xml:space="preserve"> </w:t>
      </w:r>
      <w:r w:rsidR="00F70B4A">
        <w:t>when doing</w:t>
      </w:r>
      <w:r>
        <w:t xml:space="preserve"> </w:t>
      </w:r>
      <w:r w:rsidR="00F40439">
        <w:t>the</w:t>
      </w:r>
      <w:r>
        <w:t xml:space="preserve"> artifact tests for stutter, adenylation, heterozygous imbalance and the homozygous </w:t>
      </w:r>
      <w:r w:rsidR="00F40439">
        <w:t>peak threshold</w:t>
      </w:r>
      <w:r>
        <w:t>.</w:t>
      </w:r>
      <w:r w:rsidR="00F40439">
        <w:t xml:space="preserve">  These peak heights are uncorrected for the effects of pull-up.</w:t>
      </w:r>
      <w:r>
        <w:t xml:space="preserve">  Checking the box causes OSIRIS to use the corrected peak heights for those peaks that have been found to be affected by pull-up from other channels.  Note that, when a peak has been found to fall in the extended locus region of two different loci, this setting can affect the </w:t>
      </w:r>
      <w:r w:rsidR="00F40439">
        <w:t>OSIRIS algorithm that attempts to assign the peak to one locus or the other.  The reason is that OSIRIS tests whether the peak would cause heterozygous imbalance in either of the loci under consideration.  The default setting is unchecked, which causes OSIRIS to use the test algorithms in previous versions.</w:t>
      </w:r>
    </w:p>
    <w:p w14:paraId="21769A57"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A77855" w:rsidRPr="00FF126A" w:rsidRDefault="00A77855"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A77855" w:rsidRPr="00FF126A" w:rsidRDefault="00A77855"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Glap9gnAgAATgQAAA4AAAAAAAAAAAAAAAAALgIAAGRycy9lMm9Eb2Mu&#10;eG1sUEsBAi0AFAAGAAgAAAAhABXuqkLbAAAABQEAAA8AAAAAAAAAAAAAAAAAgQQAAGRycy9kb3du&#10;cmV2LnhtbFBLBQYAAAAABAAEAPMAAACJBQAAAAA=&#10;">
                <v:textbox style="mso-fit-shape-to-text:t">
                  <w:txbxContent>
                    <w:p w14:paraId="138F5172" w14:textId="77777777" w:rsidR="00A77855" w:rsidRPr="00FF126A" w:rsidRDefault="00A77855"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A77855" w:rsidRPr="00FF126A" w:rsidRDefault="00A77855"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A77855" w:rsidRPr="00FF126A" w:rsidRDefault="00A77855"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7o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Zuf9amhOSKzFqYGx4HETQf2ByUDNndF3fc9s4IS&#10;9UGjOsusKMI0RKOYv0Eqib321NcepjlCVdRTMm03Pk5Q5M3coYpbGfkNck+ZnFLGpo20nwYsTMW1&#10;HaN+/QbWPwE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BZ/j7oKAIAAE4EAAAOAAAAAAAAAAAAAAAAAC4CAABkcnMvZTJvRG9j&#10;LnhtbFBLAQItABQABgAIAAAAIQAV7qpC2wAAAAUBAAAPAAAAAAAAAAAAAAAAAIIEAABkcnMvZG93&#10;bnJldi54bWxQSwUGAAAAAAQABADzAAAAigUAAAAA&#10;">
                <v:textbox style="mso-fit-shape-to-text:t">
                  <w:txbxContent>
                    <w:p w14:paraId="7A043D7F" w14:textId="77777777" w:rsidR="00A77855" w:rsidRPr="00FF126A" w:rsidRDefault="00A77855" w:rsidP="00A308E2">
                      <w:r>
                        <w:t>Flag Mixed Samples and Triallelic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Flag Mixed Samples and Triallelic Loci</w:t>
      </w:r>
      <w:r w:rsidRPr="00A308E2">
        <w:t xml:space="preserve"> causes OSIRIS to flag mixed samples and triallelic loci.  Samples with one or more loci with four or more alleles or that have a number of loci with trialleles that exceeds the threshold </w:t>
      </w:r>
      <w:r w:rsidRPr="00A308E2">
        <w:lastRenderedPageBreak/>
        <w:t>set for mixed loci will be flagged as mixed samples.  This setting also flags triallelic loci that are not listed as accepted trialleles.</w:t>
      </w:r>
      <w:r w:rsidR="00C94723">
        <w:t xml:space="preserve"> Unchecking this will prevent trialleles from being flagged.</w:t>
      </w:r>
    </w:p>
    <w:p w14:paraId="01DF4BF4" w14:textId="77777777" w:rsidR="009865C7" w:rsidRDefault="009865C7"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A77855" w:rsidRDefault="00A77855" w:rsidP="00A308E2">
                            <w:r>
                              <w:t>Rework Options:</w:t>
                            </w:r>
                          </w:p>
                          <w:p w14:paraId="283E28DF" w14:textId="77777777" w:rsidR="00A77855" w:rsidRPr="00FF126A" w:rsidRDefault="00A77855"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A77855" w:rsidRPr="00FF126A" w:rsidRDefault="00A77855"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A77855" w:rsidRPr="00FF126A" w:rsidRDefault="00A77855"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2"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AkSlLknAgAATgQAAA4AAAAAAAAAAAAAAAAALgIAAGRycy9lMm9Eb2Mu&#10;eG1sUEsBAi0AFAAGAAgAAAAhABXuqkLbAAAABQEAAA8AAAAAAAAAAAAAAAAAgQQAAGRycy9kb3du&#10;cmV2LnhtbFBLBQYAAAAABAAEAPMAAACJBQAAAAA=&#10;">
                <v:textbox style="mso-fit-shape-to-text:t">
                  <w:txbxContent>
                    <w:p w14:paraId="0FB8310B" w14:textId="77777777" w:rsidR="00A77855" w:rsidRDefault="00A77855" w:rsidP="00A308E2">
                      <w:r>
                        <w:t>Rework Options:</w:t>
                      </w:r>
                    </w:p>
                    <w:p w14:paraId="283E28DF" w14:textId="77777777" w:rsidR="00A77855" w:rsidRPr="00FF126A" w:rsidRDefault="00A77855"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A77855" w:rsidRPr="00FF126A" w:rsidRDefault="00A77855"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A77855" w:rsidRPr="00FF126A" w:rsidRDefault="00A77855"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3C13DB2E" w:rsidR="00A308E2" w:rsidRPr="00A308E2" w:rsidRDefault="00BC0D00" w:rsidP="00FF126A">
      <w:r w:rsidRPr="00BC0D00">
        <w:rPr>
          <w:rFonts w:ascii="Courier New" w:hAnsi="Courier New" w:cs="Courier New"/>
          <w:b/>
          <w:szCs w:val="20"/>
          <w:shd w:val="clear" w:color="auto" w:fill="C0F0C0"/>
        </w:rPr>
        <w:t xml:space="preserve">Recommend Amp More on </w:t>
      </w:r>
      <w:hyperlink w:anchor="HomozygotePeakTooLow" w:history="1">
        <w:r>
          <w:rPr>
            <w:rStyle w:val="Hyperlink"/>
            <w:rFonts w:ascii="Courier New" w:hAnsi="Courier New" w:cs="Courier New"/>
            <w:b/>
            <w:szCs w:val="20"/>
            <w:shd w:val="clear" w:color="auto" w:fill="C0F0C0"/>
          </w:rPr>
          <w:t>Low Homozygote</w:t>
        </w:r>
      </w:hyperlink>
      <w:r w:rsidR="00A308E2"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Select Reamp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77777777" w:rsidR="00CD1FB4" w:rsidRPr="00A308E2" w:rsidRDefault="00CD1FB4" w:rsidP="00FF126A"/>
    <w:p w14:paraId="40B59729" w14:textId="0EDB8D37" w:rsidR="00A308E2" w:rsidRDefault="00A308E2" w:rsidP="00FF126A">
      <w:r w:rsidRPr="00A308E2">
        <w:rPr>
          <w:noProof/>
        </w:rPr>
        <mc:AlternateContent>
          <mc:Choice Requires="wps">
            <w:drawing>
              <wp:inline distT="0" distB="0" distL="0" distR="0" wp14:anchorId="22B6C58B" wp14:editId="5BD05F6D">
                <wp:extent cx="6257925" cy="1404620"/>
                <wp:effectExtent l="0" t="0" r="28575" b="2730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404620"/>
                        </a:xfrm>
                        <a:prstGeom prst="rect">
                          <a:avLst/>
                        </a:prstGeom>
                        <a:solidFill>
                          <a:srgbClr val="FFFFFF"/>
                        </a:solidFill>
                        <a:ln w="9525">
                          <a:solidFill>
                            <a:srgbClr val="000000"/>
                          </a:solidFill>
                          <a:miter lim="800000"/>
                          <a:headEnd/>
                          <a:tailEnd/>
                        </a:ln>
                      </wps:spPr>
                      <wps:txbx>
                        <w:txbxContent>
                          <w:p w14:paraId="78B78A86" w14:textId="7064CA57" w:rsidR="00A77855" w:rsidRDefault="00A77855" w:rsidP="00A308E2">
                            <w:bookmarkStart w:id="187" w:name="CurveFitOptions"/>
                            <w:r>
                              <w:t>Curve Fit Options</w:t>
                            </w:r>
                            <w:bookmarkEnd w:id="187"/>
                            <w:r>
                              <w:t>:</w:t>
                            </w:r>
                          </w:p>
                          <w:p w14:paraId="65B36EF4" w14:textId="38AF97E5" w:rsidR="00A77855" w:rsidRDefault="00A77855" w:rsidP="00446A9D">
                            <w:pPr>
                              <w:tabs>
                                <w:tab w:val="left" w:pos="360"/>
                              </w:tabs>
                            </w:pPr>
                            <w:r>
                              <w:tab/>
                              <w:t>Peak Fit Sensitivity (based on 4 raw data properties: Area, Height, Min-to-Max Height and Noise Level):</w:t>
                            </w:r>
                          </w:p>
                          <w:p w14:paraId="57695D9A" w14:textId="71CB4849" w:rsidR="00A77855" w:rsidRDefault="00A77855" w:rsidP="00446A9D">
                            <w:pPr>
                              <w:tabs>
                                <w:tab w:val="left" w:pos="360"/>
                                <w:tab w:val="left" w:pos="720"/>
                              </w:tabs>
                            </w:pPr>
                            <w:r>
                              <w:tab/>
                            </w:r>
                            <w:r>
                              <w:tab/>
                              <w:t>Area Threshold:</w:t>
                            </w:r>
                          </w:p>
                          <w:p w14:paraId="1EA10ED5" w14:textId="6C5AEB67" w:rsidR="00A77855" w:rsidRDefault="00A77855"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A77855" w:rsidRDefault="00A77855" w:rsidP="00446A9D">
                            <w:pPr>
                              <w:tabs>
                                <w:tab w:val="left" w:pos="360"/>
                                <w:tab w:val="left" w:pos="720"/>
                                <w:tab w:val="left" w:pos="1080"/>
                              </w:tabs>
                            </w:pPr>
                            <w:r>
                              <w:tab/>
                            </w:r>
                            <w:r>
                              <w:tab/>
                              <w:t>Height Threshold:  Require Min-to-Max Height &gt; Noise Level… (Default)</w:t>
                            </w:r>
                          </w:p>
                          <w:p w14:paraId="3135DB40" w14:textId="5027A130" w:rsidR="00A77855" w:rsidRDefault="00A77855"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A77855" w:rsidRDefault="00A77855"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A77855" w:rsidRDefault="00A77855"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A77855" w:rsidRDefault="00A77855"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A77855" w:rsidRDefault="00A77855" w:rsidP="00A308E2"/>
                          <w:p w14:paraId="6E523246" w14:textId="46DC50F0" w:rsidR="00A77855" w:rsidRPr="007A7475" w:rsidRDefault="00A77855"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A77855" w:rsidRPr="007A7475" w:rsidRDefault="00A77855"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A77855" w:rsidRDefault="00A77855"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A77855" w:rsidRDefault="00A77855" w:rsidP="00A308E2"/>
                          <w:p w14:paraId="48DD1573" w14:textId="26BF6ADC" w:rsidR="00A77855" w:rsidRDefault="00A77855" w:rsidP="00A308E2">
                            <w:r>
                              <w:tab/>
                              <w:t>Tail Fitting Sensitivity Options</w:t>
                            </w:r>
                          </w:p>
                          <w:p w14:paraId="18733185" w14:textId="1C8EF6DB" w:rsidR="00A77855" w:rsidRDefault="00A77855" w:rsidP="00A308E2">
                            <w:r>
                              <w:tab/>
                            </w:r>
                            <w:r>
                              <w:tab/>
                              <w:t>Percent of Standard Tail Height Threshold (Default = 100%)</w:t>
                            </w:r>
                            <w:r>
                              <w:tab/>
                            </w:r>
                            <w:r>
                              <w:tab/>
                            </w:r>
                            <w:r>
                              <w:tab/>
                              <w:t>100</w:t>
                            </w:r>
                          </w:p>
                          <w:p w14:paraId="33A0EB34" w14:textId="15ADCCB0" w:rsidR="00A77855" w:rsidRPr="00FF126A" w:rsidRDefault="00A77855" w:rsidP="00A308E2">
                            <w:r>
                              <w:tab/>
                            </w:r>
                            <w:r>
                              <w:tab/>
                              <w:t>Percent of Standard Tail Slope Threshold (Default = 100%)</w:t>
                            </w:r>
                            <w:r>
                              <w:tab/>
                            </w:r>
                            <w:r>
                              <w:tab/>
                            </w:r>
                            <w:r>
                              <w:tab/>
                            </w:r>
                            <w:r>
                              <w:tab/>
                              <w:t>100</w:t>
                            </w:r>
                          </w:p>
                        </w:txbxContent>
                      </wps:txbx>
                      <wps:bodyPr rot="0" vert="horz" wrap="square" lIns="91440" tIns="45720" rIns="91440" bIns="45720" anchor="t" anchorCtr="0">
                        <a:spAutoFit/>
                      </wps:bodyPr>
                    </wps:wsp>
                  </a:graphicData>
                </a:graphic>
              </wp:inline>
            </w:drawing>
          </mc:Choice>
          <mc:Fallback>
            <w:pict>
              <v:shape w14:anchorId="22B6C58B" id="_x0000_s1033" type="#_x0000_t202" style="width:49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">
                <v:textbox style="mso-fit-shape-to-text:t">
                  <w:txbxContent>
                    <w:p w14:paraId="78B78A86" w14:textId="7064CA57" w:rsidR="00A77855" w:rsidRDefault="00A77855" w:rsidP="00A308E2">
                      <w:bookmarkStart w:id="188" w:name="CurveFitOptions"/>
                      <w:r>
                        <w:t>Curve Fit Options</w:t>
                      </w:r>
                      <w:bookmarkEnd w:id="188"/>
                      <w:r>
                        <w:t>:</w:t>
                      </w:r>
                    </w:p>
                    <w:p w14:paraId="65B36EF4" w14:textId="38AF97E5" w:rsidR="00A77855" w:rsidRDefault="00A77855" w:rsidP="00446A9D">
                      <w:pPr>
                        <w:tabs>
                          <w:tab w:val="left" w:pos="360"/>
                        </w:tabs>
                      </w:pPr>
                      <w:r>
                        <w:tab/>
                        <w:t>Peak Fit Sensitivity (based on 4 raw data properties: Area, Height, Min-to-Max Height and Noise Level):</w:t>
                      </w:r>
                    </w:p>
                    <w:p w14:paraId="57695D9A" w14:textId="71CB4849" w:rsidR="00A77855" w:rsidRDefault="00A77855" w:rsidP="00446A9D">
                      <w:pPr>
                        <w:tabs>
                          <w:tab w:val="left" w:pos="360"/>
                          <w:tab w:val="left" w:pos="720"/>
                        </w:tabs>
                      </w:pPr>
                      <w:r>
                        <w:tab/>
                      </w:r>
                      <w:r>
                        <w:tab/>
                        <w:t>Area Threshold:</w:t>
                      </w:r>
                    </w:p>
                    <w:p w14:paraId="1EA10ED5" w14:textId="6C5AEB67" w:rsidR="00A77855" w:rsidRDefault="00A77855"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A77855" w:rsidRDefault="00A77855" w:rsidP="00446A9D">
                      <w:pPr>
                        <w:tabs>
                          <w:tab w:val="left" w:pos="360"/>
                          <w:tab w:val="left" w:pos="720"/>
                          <w:tab w:val="left" w:pos="1080"/>
                        </w:tabs>
                      </w:pPr>
                      <w:r>
                        <w:tab/>
                      </w:r>
                      <w:r>
                        <w:tab/>
                        <w:t>Height Threshold:  Require Min-to-Max Height &gt; Noise Level… (Default)</w:t>
                      </w:r>
                    </w:p>
                    <w:p w14:paraId="3135DB40" w14:textId="5027A130" w:rsidR="00A77855" w:rsidRDefault="00A77855"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A77855" w:rsidRDefault="00A77855"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A77855" w:rsidRDefault="00A77855"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A77855" w:rsidRDefault="00A77855"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A77855" w:rsidRDefault="00A77855" w:rsidP="00A308E2"/>
                    <w:p w14:paraId="6E523246" w14:textId="46DC50F0" w:rsidR="00A77855" w:rsidRPr="007A7475" w:rsidRDefault="00A77855"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A77855" w:rsidRPr="007A7475" w:rsidRDefault="00A77855"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A77855" w:rsidRDefault="00A77855"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A77855" w:rsidRDefault="00A77855" w:rsidP="00A308E2"/>
                    <w:p w14:paraId="48DD1573" w14:textId="26BF6ADC" w:rsidR="00A77855" w:rsidRDefault="00A77855" w:rsidP="00A308E2">
                      <w:r>
                        <w:tab/>
                        <w:t>Tail Fitting Sensitivity Options</w:t>
                      </w:r>
                    </w:p>
                    <w:p w14:paraId="18733185" w14:textId="1C8EF6DB" w:rsidR="00A77855" w:rsidRDefault="00A77855" w:rsidP="00A308E2">
                      <w:r>
                        <w:tab/>
                      </w:r>
                      <w:r>
                        <w:tab/>
                        <w:t>Percent of Standard Tail Height Threshold (Default = 100%)</w:t>
                      </w:r>
                      <w:r>
                        <w:tab/>
                      </w:r>
                      <w:r>
                        <w:tab/>
                      </w:r>
                      <w:r>
                        <w:tab/>
                        <w:t>100</w:t>
                      </w:r>
                    </w:p>
                    <w:p w14:paraId="33A0EB34" w14:textId="15ADCCB0" w:rsidR="00A77855" w:rsidRPr="00FF126A" w:rsidRDefault="00A77855" w:rsidP="00A308E2">
                      <w:r>
                        <w:tab/>
                      </w:r>
                      <w:r>
                        <w:tab/>
                        <w:t>Percent of Standard Tail Slope Threshold (Default = 100%)</w:t>
                      </w:r>
                      <w:r>
                        <w:tab/>
                      </w:r>
                      <w:r>
                        <w:tab/>
                      </w:r>
                      <w:r>
                        <w:tab/>
                      </w:r>
                      <w:r>
                        <w:tab/>
                        <w:t>100</w:t>
                      </w:r>
                    </w:p>
                  </w:txbxContent>
                </v:textbox>
                <w10:anchorlock/>
              </v:shape>
            </w:pict>
          </mc:Fallback>
        </mc:AlternateContent>
      </w:r>
    </w:p>
    <w:p w14:paraId="17C535A0" w14:textId="78C57E01" w:rsidR="00E91B67" w:rsidRDefault="00E91B67" w:rsidP="00FF126A"/>
    <w:p w14:paraId="4F961177" w14:textId="15FC9D5F" w:rsidR="00E91B67" w:rsidRDefault="00E91B67" w:rsidP="00E91B67">
      <w:r>
        <w:rPr>
          <w:rFonts w:ascii="Courier New" w:hAnsi="Courier New" w:cs="Courier New"/>
          <w:b/>
          <w:szCs w:val="20"/>
          <w:shd w:val="clear" w:color="auto" w:fill="C0F0C0"/>
        </w:rPr>
        <w:t>Require Area &gt; Percent of Standard Area Threshold</w:t>
      </w:r>
      <w:r w:rsidRPr="00A308E2">
        <w:rPr>
          <w:rFonts w:ascii="Courier New" w:hAnsi="Courier New" w:cs="Courier New"/>
          <w:b/>
          <w:szCs w:val="20"/>
          <w:shd w:val="clear" w:color="auto" w:fill="C0F0C0"/>
        </w:rPr>
        <w:t xml:space="preserve"> (Default = 100)</w:t>
      </w:r>
      <w:r w:rsidRPr="00A308E2">
        <w:t xml:space="preserve"> </w:t>
      </w:r>
      <w:r>
        <w:t xml:space="preserve">(formerly “Percentage of Standard Noise Threshold for Peak Identification”) </w:t>
      </w:r>
      <w:r w:rsidRPr="00A308E2">
        <w:t xml:space="preserve">adjusts the sensitivity of peak detection.  This allows the user to reset the threshold for testing locally averaged raw data to determine if there is sufficient area under the curve for a peak to be fit.  Setting this to a low value, such as 10-25, causes OSIRIS to be more sensitive to low-level peaks.  Setting the value higher than 100 causes OSIRIS to ignore more low-level peaks.  The standard </w:t>
      </w:r>
      <w:r>
        <w:t>area</w:t>
      </w:r>
      <w:r w:rsidRPr="00A308E2">
        <w:t xml:space="preserve"> threshold is analysis </w:t>
      </w:r>
      <w:r w:rsidR="00C0729A" w:rsidRPr="00A308E2">
        <w:t>platform</w:t>
      </w:r>
      <w:r w:rsidR="00C0729A">
        <w:t>-</w:t>
      </w:r>
      <w:r w:rsidRPr="00A308E2">
        <w:t>specific, to account for different analyzer sensitivity, which results in different levels of noise.</w:t>
      </w:r>
      <w:r>
        <w:t xml:space="preserve">  This value does not affect the Enhanced Shoulder-Fitting Algorithm below.</w:t>
      </w:r>
      <w:r w:rsidR="00CD7E09">
        <w:t xml:space="preserve">  This parameter works the same as in previous versions. </w:t>
      </w:r>
    </w:p>
    <w:p w14:paraId="4B7FDC15" w14:textId="77777777" w:rsidR="00E91B67" w:rsidRPr="00A308E2" w:rsidRDefault="00E91B67" w:rsidP="00FF126A"/>
    <w:p w14:paraId="70BD2DD6" w14:textId="3EB05813" w:rsidR="001A431D" w:rsidRPr="007F0701" w:rsidRDefault="001A431D" w:rsidP="00FF126A">
      <w:r w:rsidRPr="0055479A">
        <w:rPr>
          <w:rFonts w:ascii="Courier New" w:hAnsi="Courier New" w:cs="Courier New"/>
          <w:b/>
          <w:szCs w:val="20"/>
          <w:shd w:val="clear" w:color="auto" w:fill="C0F0C0"/>
        </w:rPr>
        <w:lastRenderedPageBreak/>
        <w:t>Height Threshold:  Require Min-to-Max Height &gt; Noise Level… (Default)</w:t>
      </w:r>
      <w:r w:rsidRPr="001A431D">
        <w:t xml:space="preserve"> </w:t>
      </w:r>
      <w:r>
        <w:t xml:space="preserve">the default height threshold for peak identification requires that the raw data peak-to-trough height of a candidate peak be greater than the measured </w:t>
      </w:r>
      <w:hyperlink w:anchor="NoiseDefinition" w:history="1">
        <w:r w:rsidRPr="007E08B1">
          <w:rPr>
            <w:rStyle w:val="Hyperlink"/>
          </w:rPr>
          <w:t>noise level</w:t>
        </w:r>
      </w:hyperlink>
      <w:r>
        <w:t xml:space="preserve"> for the channel.  </w:t>
      </w:r>
      <w:r w:rsidR="0060350C">
        <w:t>The noise level is measured at the right end of the electropherogram.  This has no checkbox.</w:t>
      </w:r>
    </w:p>
    <w:p w14:paraId="0630A6C6" w14:textId="77777777" w:rsidR="001A431D" w:rsidRDefault="001A431D" w:rsidP="00FF126A"/>
    <w:p w14:paraId="5E40CE70" w14:textId="77777777" w:rsidR="001A431D" w:rsidRPr="00A308E2" w:rsidRDefault="001A431D" w:rsidP="00FF126A"/>
    <w:p w14:paraId="48BB2B06" w14:textId="2D3A83B5" w:rsidR="00A308E2" w:rsidRPr="00A308E2" w:rsidRDefault="00962F4C" w:rsidP="00FF126A">
      <w:r>
        <w:rPr>
          <w:rFonts w:ascii="Courier New" w:hAnsi="Courier New" w:cs="Courier New"/>
          <w:b/>
          <w:szCs w:val="20"/>
          <w:shd w:val="clear" w:color="auto" w:fill="C0F0C0"/>
        </w:rPr>
        <w:t>Or, require Height &gt; Detection Threshol</w:t>
      </w:r>
      <w:r w:rsidR="0060350C">
        <w:rPr>
          <w:rFonts w:ascii="Courier New" w:hAnsi="Courier New" w:cs="Courier New"/>
          <w:b/>
          <w:szCs w:val="20"/>
          <w:shd w:val="clear" w:color="auto" w:fill="C0F0C0"/>
        </w:rPr>
        <w:t>d (</w:t>
      </w:r>
      <w:r w:rsidR="0060350C" w:rsidRPr="0060350C">
        <w:rPr>
          <w:rFonts w:ascii="Courier New" w:hAnsi="Courier New" w:cs="Courier New"/>
          <w:b/>
          <w:szCs w:val="20"/>
          <w:shd w:val="clear" w:color="auto" w:fill="C0F0C0"/>
        </w:rPr>
        <w:t>overrides Default Height threshold</w:t>
      </w:r>
      <w:r w:rsidR="0060350C">
        <w:rPr>
          <w:rFonts w:ascii="Courier New" w:hAnsi="Courier New" w:cs="Courier New"/>
          <w:b/>
          <w:szCs w:val="20"/>
          <w:shd w:val="clear" w:color="auto" w:fill="C0F0C0"/>
        </w:rPr>
        <w:t>)</w:t>
      </w:r>
      <w:r w:rsidR="00A308E2" w:rsidRPr="00A308E2">
        <w:t xml:space="preserve"> </w:t>
      </w:r>
      <w:r>
        <w:t>(formerly “Ignore noise analysis in peak detection when above detection threshold”)</w:t>
      </w:r>
      <w:r w:rsidR="00816F92">
        <w:t xml:space="preserve"> </w:t>
      </w:r>
      <w:r w:rsidR="00A308E2" w:rsidRPr="00A308E2">
        <w:t xml:space="preserve">causes OSIRIS to detect peaks </w:t>
      </w:r>
      <w:r>
        <w:t xml:space="preserve">when the raw data min-to-max </w:t>
      </w:r>
      <w:r w:rsidR="001B3AF7">
        <w:t xml:space="preserve">(peak-to-trough) </w:t>
      </w:r>
      <w:r>
        <w:t>height is above</w:t>
      </w:r>
      <w:r w:rsidRPr="00A308E2">
        <w:t xml:space="preserve"> </w:t>
      </w:r>
      <w:r w:rsidR="00A308E2" w:rsidRPr="00A308E2">
        <w:t>the detection threshold</w:t>
      </w:r>
      <w:r w:rsidR="00EC1996">
        <w:t>,</w:t>
      </w:r>
      <w:r w:rsidR="00A308E2" w:rsidRPr="00A308E2">
        <w:t xml:space="preserve"> even in the presence of noise.  </w:t>
      </w:r>
      <w:r>
        <w:t xml:space="preserve">Selecting this option is the equivalent of selecting “Ignore noise analysis in peak detection when above detection threshold in Versions 2.10.1 and earlier.  </w:t>
      </w:r>
      <w:r w:rsidR="00A308E2" w:rsidRPr="00A308E2">
        <w:t>This parameter is probably unnecessary for analysis and detection thresholds greater than or equal to 100 RFU.</w:t>
      </w:r>
      <w:r w:rsidR="00CD7E09">
        <w:t xml:space="preserve">  This parameter works the same as in previous versions.</w:t>
      </w:r>
    </w:p>
    <w:p w14:paraId="4F6E5DD2" w14:textId="77777777" w:rsidR="00A308E2" w:rsidRPr="00A308E2" w:rsidRDefault="00A308E2" w:rsidP="00FF126A"/>
    <w:p w14:paraId="0E8BC823" w14:textId="7C45C98E" w:rsidR="00E91B67" w:rsidRDefault="00E91B67" w:rsidP="00FF126A"/>
    <w:p w14:paraId="1C525316" w14:textId="0E3706A9" w:rsidR="00E91B67" w:rsidRDefault="00E91B67" w:rsidP="00FF126A">
      <w:r>
        <w:rPr>
          <w:rFonts w:ascii="Courier New" w:hAnsi="Courier New" w:cs="Courier New"/>
          <w:b/>
          <w:szCs w:val="20"/>
          <w:shd w:val="clear" w:color="auto" w:fill="C0F0C0"/>
        </w:rPr>
        <w:t>Or, require Height &gt; Percent of Noise Level (</w:t>
      </w:r>
      <w:r w:rsidR="007F0701" w:rsidRPr="007F0701">
        <w:rPr>
          <w:rFonts w:ascii="Courier New" w:hAnsi="Courier New" w:cs="Courier New"/>
          <w:b/>
          <w:szCs w:val="20"/>
          <w:shd w:val="clear" w:color="auto" w:fill="C0F0C0"/>
        </w:rPr>
        <w:t>overrides Default and Detection Threshold</w:t>
      </w:r>
      <w:r>
        <w:rPr>
          <w:rFonts w:ascii="Courier New" w:hAnsi="Courier New" w:cs="Courier New"/>
          <w:b/>
          <w:szCs w:val="20"/>
          <w:shd w:val="clear" w:color="auto" w:fill="C0F0C0"/>
        </w:rPr>
        <w:t>)</w:t>
      </w:r>
      <w:r w:rsidRPr="00A308E2">
        <w:t xml:space="preserve"> </w:t>
      </w:r>
      <w:r>
        <w:t xml:space="preserve">causes OSIRIS to use the specified percent of the measured noise level for each channel as the Min-to-Max Height Threshold.  For an interval of raw data, if the data exceeds the specified area threshold and if the Min-to-Max Height </w:t>
      </w:r>
      <w:r w:rsidR="001B3AF7">
        <w:t xml:space="preserve">(peak-to-trough) </w:t>
      </w:r>
      <w:r>
        <w:t xml:space="preserve">exceeds the specified percent of the </w:t>
      </w:r>
      <w:hyperlink w:anchor="NoiseDefinition" w:history="1">
        <w:r w:rsidRPr="007E08B1">
          <w:rPr>
            <w:rStyle w:val="Hyperlink"/>
          </w:rPr>
          <w:t>measured noise</w:t>
        </w:r>
      </w:hyperlink>
      <w:r>
        <w:t xml:space="preserve">, then OSIRIS will attempt to fit a curve to the data in the interval.  This threshold can be made as sensitive as the user requires without affecting allele or artifact calls.  </w:t>
      </w:r>
      <w:r w:rsidR="00BD73DC">
        <w:t xml:space="preserve">When </w:t>
      </w:r>
      <w:r>
        <w:t xml:space="preserve">the user specifies that OSIRIS is to normalize the baseline, </w:t>
      </w:r>
      <w:r w:rsidR="001B3AF7">
        <w:t>peak identification</w:t>
      </w:r>
      <w:r>
        <w:t xml:space="preserve"> is performed twice</w:t>
      </w:r>
      <w:r w:rsidR="008912C5">
        <w:t xml:space="preserve">. </w:t>
      </w:r>
      <w:r>
        <w:t xml:space="preserve"> </w:t>
      </w:r>
      <w:r w:rsidR="008912C5">
        <w:t>The first is</w:t>
      </w:r>
      <w:r>
        <w:t xml:space="preserve"> for the normalization stage of analysis</w:t>
      </w:r>
      <w:r w:rsidR="008912C5">
        <w:t>,</w:t>
      </w:r>
      <w:r>
        <w:t xml:space="preserve"> </w:t>
      </w:r>
      <w:r w:rsidR="001B3AF7">
        <w:t>to aid in identifying stretches of baseline to calculate the baseline curve</w:t>
      </w:r>
      <w:r w:rsidR="008912C5">
        <w:t xml:space="preserve">. </w:t>
      </w:r>
      <w:r>
        <w:t xml:space="preserve"> </w:t>
      </w:r>
      <w:r w:rsidR="008912C5">
        <w:t xml:space="preserve">After </w:t>
      </w:r>
      <w:r>
        <w:t>normalization</w:t>
      </w:r>
      <w:r w:rsidR="008912C5">
        <w:t>,</w:t>
      </w:r>
      <w:r>
        <w:t xml:space="preserve"> the original peak</w:t>
      </w:r>
      <w:r w:rsidR="008912C5">
        <w:t xml:space="preserve"> identifications </w:t>
      </w:r>
      <w:r>
        <w:t xml:space="preserve">are </w:t>
      </w:r>
      <w:r w:rsidR="008912C5">
        <w:t xml:space="preserve">discarded. </w:t>
      </w:r>
      <w:r>
        <w:t xml:space="preserve"> </w:t>
      </w:r>
      <w:r w:rsidR="008912C5">
        <w:t xml:space="preserve">The second peak identification is then done </w:t>
      </w:r>
      <w:r>
        <w:t xml:space="preserve">for the final </w:t>
      </w:r>
      <w:r w:rsidR="008912C5">
        <w:t xml:space="preserve">peak </w:t>
      </w:r>
      <w:r>
        <w:t>curve fitting.  The user can specify different sensitivities for each stage.</w:t>
      </w:r>
      <w:r w:rsidR="008912C5">
        <w:t xml:space="preserve">  Making the pre-normalization peak identification threshold more sensitive (such as 50% of the noise level) may improve the baseline curve calculation by avoiding </w:t>
      </w:r>
      <w:r w:rsidR="007E3BD7">
        <w:t>choosing</w:t>
      </w:r>
      <w:r w:rsidR="008912C5">
        <w:t xml:space="preserve"> tiny peaks as</w:t>
      </w:r>
      <w:r w:rsidR="007E3BD7">
        <w:t xml:space="preserve"> part of</w:t>
      </w:r>
      <w:r w:rsidR="008912C5">
        <w:t xml:space="preserve"> the baseline. </w:t>
      </w:r>
      <w:r w:rsidR="007E3BD7">
        <w:t xml:space="preserve"> Choosing too low a level may reduce the interval of baseline available for baseline curve calculation, resulting in a normalization curve that does not match the baseline well.  </w:t>
      </w:r>
      <w:r w:rsidR="00B60972">
        <w:t>This is more likely to be a problem if the “</w:t>
      </w:r>
      <w:r w:rsidR="00B60972" w:rsidRPr="00B60972">
        <w:t>Require Area &gt; Percent of Standard Area Threshold</w:t>
      </w:r>
      <w:r w:rsidR="00B60972">
        <w:t xml:space="preserve">” </w:t>
      </w:r>
      <w:r w:rsidR="008A4CAE">
        <w:t>is also set low at the same time.</w:t>
      </w:r>
      <w:r w:rsidR="000C513F">
        <w:t xml:space="preserve">  (This option is preferred.) </w:t>
      </w:r>
    </w:p>
    <w:p w14:paraId="718EFFE5" w14:textId="77777777" w:rsidR="007246CF" w:rsidRDefault="007246CF" w:rsidP="00FF126A"/>
    <w:p w14:paraId="500E2C8D" w14:textId="17D85825" w:rsidR="007246CF" w:rsidRDefault="007246CF" w:rsidP="00FF126A">
      <w:r>
        <w:t>This last of three options is the most flexible.  The second option requires that the user specify a detection level, which may affect other aspects of OSIRIS, such as artifact calls.  Using the noise level in the third option allows OSIRIS to scale automatically to the measured noise - the parameter that is the most important factor in assessing the signal-to-noise ratio on a case-by-case basis.</w:t>
      </w:r>
      <w:r w:rsidR="000C513F">
        <w:t xml:space="preserve">  The first option is equivalent to this option with “</w:t>
      </w:r>
      <w:r w:rsidR="00F574F8">
        <w:t xml:space="preserve">Percent </w:t>
      </w:r>
      <w:r w:rsidR="000C513F">
        <w:t>of Noise Level” set to 100%.</w:t>
      </w:r>
    </w:p>
    <w:p w14:paraId="48E1AF47" w14:textId="168A489D" w:rsidR="00E91B67" w:rsidRDefault="00E91B67" w:rsidP="00FF126A"/>
    <w:p w14:paraId="52105CBE" w14:textId="26EFAD92" w:rsidR="00E91B67" w:rsidRDefault="00E91B67" w:rsidP="00FF126A">
      <w:r>
        <w:rPr>
          <w:rFonts w:ascii="Courier New" w:hAnsi="Courier New" w:cs="Courier New"/>
          <w:b/>
          <w:szCs w:val="20"/>
          <w:shd w:val="clear" w:color="auto" w:fill="C0F0C0"/>
        </w:rPr>
        <w:t>Percent of Noise Level for Normalization (Default = 50%)</w:t>
      </w:r>
      <w:r w:rsidRPr="00A308E2">
        <w:t xml:space="preserve"> </w:t>
      </w:r>
      <w:r>
        <w:t xml:space="preserve">causes OSIRIS to use the specified percent times the measured noise for each channel </w:t>
      </w:r>
      <w:r w:rsidR="007E3BD7">
        <w:t xml:space="preserve">for peak identification </w:t>
      </w:r>
      <w:r>
        <w:t>during the normalization stage of analysis</w:t>
      </w:r>
      <w:r w:rsidR="00ED4D45">
        <w:t xml:space="preserve">, if “require Height &gt; Percent of </w:t>
      </w:r>
      <w:hyperlink w:anchor="NoiseDefinition" w:history="1">
        <w:r w:rsidR="00ED4D45" w:rsidRPr="007E08B1">
          <w:rPr>
            <w:rStyle w:val="Hyperlink"/>
          </w:rPr>
          <w:t>Noise Level</w:t>
        </w:r>
      </w:hyperlink>
      <w:r w:rsidR="00ED4D45">
        <w:t>”, above, is checked.</w:t>
      </w:r>
    </w:p>
    <w:p w14:paraId="3660F39B" w14:textId="295C85ED" w:rsidR="00ED4D45" w:rsidRDefault="00ED4D45" w:rsidP="00FF126A"/>
    <w:p w14:paraId="518C8EDC" w14:textId="69285443" w:rsidR="00ED4D45" w:rsidRDefault="00ED4D45" w:rsidP="00ED4D45">
      <w:r>
        <w:rPr>
          <w:rFonts w:ascii="Courier New" w:hAnsi="Courier New" w:cs="Courier New"/>
          <w:b/>
          <w:szCs w:val="20"/>
          <w:shd w:val="clear" w:color="auto" w:fill="C0F0C0"/>
        </w:rPr>
        <w:t>Percent of Noise Level for final Curve Fitting (Default = 75%)</w:t>
      </w:r>
      <w:r w:rsidRPr="00A308E2">
        <w:t xml:space="preserve"> </w:t>
      </w:r>
      <w:r>
        <w:t xml:space="preserve">causes OSIRIS to use the specified percent times the measured noise for each channel </w:t>
      </w:r>
      <w:r w:rsidR="007E3BD7">
        <w:t xml:space="preserve">for peak identification </w:t>
      </w:r>
      <w:r>
        <w:t xml:space="preserve">during the </w:t>
      </w:r>
      <w:r w:rsidR="005F57E8">
        <w:t>final curve fitting</w:t>
      </w:r>
      <w:r>
        <w:t xml:space="preserve"> stage of analysis, if “require Height &gt; Percent of </w:t>
      </w:r>
      <w:hyperlink w:anchor="NoiseDefinition" w:history="1">
        <w:r w:rsidRPr="007E08B1">
          <w:rPr>
            <w:rStyle w:val="Hyperlink"/>
          </w:rPr>
          <w:t>Noise Level</w:t>
        </w:r>
      </w:hyperlink>
      <w:r>
        <w:t>”, above, is checked.</w:t>
      </w:r>
    </w:p>
    <w:p w14:paraId="5D8AAC3D" w14:textId="77777777" w:rsidR="00ED4D45" w:rsidRDefault="00ED4D45" w:rsidP="00FF126A"/>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6745EED0"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w:t>
      </w:r>
      <w:r w:rsidR="00F323BC">
        <w:t xml:space="preserve">adjusts shoulder detection sensitivity.  Increasing this value will make shoulder peak detection by this algorithm </w:t>
      </w:r>
      <w:r w:rsidR="00F323BC" w:rsidRPr="00DD100F">
        <w:rPr>
          <w:u w:val="single"/>
        </w:rPr>
        <w:t>less</w:t>
      </w:r>
      <w:r w:rsidR="00F323BC">
        <w:t xml:space="preserve"> sensitive.  This </w:t>
      </w:r>
      <w:r w:rsidRPr="007A7475">
        <w:t xml:space="preserve">parameter helps OSIRIS decide if a region of time potentially contains a shoulder peak.  If the raw data in the </w:t>
      </w:r>
      <w:r w:rsidR="00F323BC">
        <w:t xml:space="preserve">region </w:t>
      </w:r>
      <w:r w:rsidRPr="007A7475">
        <w:t xml:space="preserve">exceeds the analyzed data (the fitted curve) in that region by less than this percentage times the </w:t>
      </w:r>
      <w:hyperlink w:anchor="NoiseDefinition" w:history="1">
        <w:r w:rsidRPr="007E08B1">
          <w:rPr>
            <w:rStyle w:val="Hyperlink"/>
          </w:rPr>
          <w:t>noise level</w:t>
        </w:r>
      </w:hyperlink>
      <w:r w:rsidRPr="007A7475">
        <w:t xml:space="preserve">, </w:t>
      </w:r>
      <w:r w:rsidR="005807A7">
        <w:t>then</w:t>
      </w:r>
      <w:r w:rsidR="005807A7" w:rsidRPr="007A7475">
        <w:t xml:space="preserve"> </w:t>
      </w:r>
      <w:r w:rsidRPr="007A7475">
        <w:t xml:space="preserve">the </w:t>
      </w:r>
      <w:r w:rsidR="00F323BC">
        <w:t>region</w:t>
      </w:r>
      <w:r w:rsidRPr="007A7475">
        <w:t xml:space="preserve"> is rejected as holding a potential shoulder.  On the other hand, if the raw data exceeds the analyzed by at least this calculated threshold, then it is accepted for further testing.  The default value is 100% of the calculated noise level for the channel.</w:t>
      </w:r>
      <w:r w:rsidR="005807A7">
        <w:t xml:space="preserve">  </w:t>
      </w:r>
    </w:p>
    <w:p w14:paraId="1AAE2AFE" w14:textId="438CD826" w:rsidR="007A7475" w:rsidRPr="007A7475" w:rsidRDefault="007A7475" w:rsidP="00FF126A"/>
    <w:p w14:paraId="6C9B96FD" w14:textId="641E179E"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 xml:space="preserve">Setting this value to </w:t>
      </w:r>
      <w:r w:rsidR="009B7C13">
        <w:t xml:space="preserve">2 will increase sensitivity for very </w:t>
      </w:r>
      <w:r w:rsidR="002D7C1F">
        <w:t>low-level</w:t>
      </w:r>
      <w:r w:rsidR="009B7C13">
        <w:t xml:space="preserve"> shoulders, but if there are peak tails in the data it may also cause the peak tails to be called</w:t>
      </w:r>
      <w:r w:rsidR="00564A9E">
        <w:t>.</w:t>
      </w:r>
    </w:p>
    <w:p w14:paraId="4EAACB73" w14:textId="342825F8" w:rsidR="00CD6D0B" w:rsidRDefault="00CD6D0B" w:rsidP="00FF126A"/>
    <w:p w14:paraId="0D6D420A" w14:textId="0BBC701E" w:rsidR="00F323BC" w:rsidRPr="004F2297" w:rsidRDefault="00F323BC" w:rsidP="00FF126A">
      <w:pPr>
        <w:rPr>
          <w:b/>
        </w:rPr>
      </w:pPr>
      <w:bookmarkStart w:id="189" w:name="_Hlk8911707"/>
      <w:r w:rsidRPr="004F2297">
        <w:rPr>
          <w:b/>
        </w:rPr>
        <w:t>Tail fitting sensitivity options</w:t>
      </w:r>
    </w:p>
    <w:p w14:paraId="5725D782" w14:textId="52F2F62C" w:rsidR="00F323BC" w:rsidRDefault="00F323BC" w:rsidP="00FF126A"/>
    <w:p w14:paraId="4DDADFB5" w14:textId="0F899D75" w:rsidR="00113A3A" w:rsidRDefault="00113A3A" w:rsidP="00FF126A">
      <w:r>
        <w:t xml:space="preserve">The two parameters below affect how closely the tails at the base of the analyzed peak </w:t>
      </w:r>
      <w:r w:rsidR="003F4F51">
        <w:t>match</w:t>
      </w:r>
      <w:r>
        <w:t xml:space="preserve"> to the raw data</w:t>
      </w:r>
      <w:r w:rsidR="003F4F51">
        <w:t xml:space="preserve"> peak</w:t>
      </w:r>
      <w:r>
        <w:t xml:space="preserve"> tails.  Decreasing the values will cause the </w:t>
      </w:r>
      <w:r w:rsidR="003F4F51">
        <w:t xml:space="preserve">analyzed peak </w:t>
      </w:r>
      <w:r>
        <w:t xml:space="preserve">tails to fit more closely to the raw data.  </w:t>
      </w:r>
      <w:r w:rsidR="009E5D60" w:rsidRPr="00173752">
        <w:rPr>
          <w:u w:val="single"/>
        </w:rPr>
        <w:t>Note</w:t>
      </w:r>
      <w:r w:rsidR="009E5D60">
        <w:t xml:space="preserve">: </w:t>
      </w:r>
      <w:r>
        <w:t>Decreasing these values too much (below 1</w:t>
      </w:r>
      <w:r w:rsidR="009F31BF">
        <w:t>5</w:t>
      </w:r>
      <w:r>
        <w:t>%, say) may cause OSIRIS to skew its peak fitting asymmetrically, especially if the raw data is somewhat asymmetric, which can adversely affect shoulder analyses, possibly reducing the sensitivity of shoulder peak detection.  Both values should be changed at the same time</w:t>
      </w:r>
      <w:r w:rsidR="00112868">
        <w:t>, although they do not need to be set to the same value</w:t>
      </w:r>
      <w:r>
        <w:t xml:space="preserve">.  Changing only one will produce no change in the </w:t>
      </w:r>
      <w:r w:rsidR="00112868">
        <w:t>tail fitting</w:t>
      </w:r>
      <w:r>
        <w:t xml:space="preserve">.  </w:t>
      </w:r>
    </w:p>
    <w:p w14:paraId="556D7D21" w14:textId="77777777" w:rsidR="003F4F51" w:rsidRDefault="003F4F51" w:rsidP="00FF126A"/>
    <w:p w14:paraId="7B16681E" w14:textId="3F8F4E2D" w:rsidR="003F4F51" w:rsidRDefault="003F4F51" w:rsidP="003F4F51">
      <w:r>
        <w:t>These setting</w:t>
      </w:r>
      <w:r w:rsidR="00112868">
        <w:t>s</w:t>
      </w:r>
      <w:r>
        <w:t xml:space="preserve"> will not significantly affect peak height, but may make peak area slightly more accurate.  One of the factors OSIRIS uses to delineate how much of a raw data peak to actually fit is a fixed height threshold, expressed as a percentage of the maximum height of the raw data peak.  This parameter provides a multiplier to that fixed threshold.  The default value of 100% leaves that threshold at the fixed value.  The part of the raw data that is actually included in the curve fit lies above these height and slope thresholds and the remaining parts of the raw data, namely, the tails, are generally not included in the curve fit.  </w:t>
      </w:r>
      <w:r w:rsidR="009F31BF">
        <w:t xml:space="preserve"> See </w:t>
      </w:r>
      <w:hyperlink w:anchor="PeakTailFitting" w:history="1">
        <w:r w:rsidR="009F31BF" w:rsidRPr="009F31BF">
          <w:rPr>
            <w:rStyle w:val="Hyperlink"/>
          </w:rPr>
          <w:t>Peak tail fitting sensitivity</w:t>
        </w:r>
      </w:hyperlink>
      <w:r w:rsidR="009F31BF" w:rsidRPr="009F31BF">
        <w:t xml:space="preserve"> in OSIRIS Artifact handling for additional details.</w:t>
      </w:r>
    </w:p>
    <w:p w14:paraId="090BEDE4" w14:textId="77777777" w:rsidR="00113A3A" w:rsidRDefault="00113A3A" w:rsidP="00FF126A"/>
    <w:p w14:paraId="4E020123" w14:textId="080A8517" w:rsidR="00CD6D0B" w:rsidRPr="007A7475" w:rsidRDefault="00CD6D0B" w:rsidP="00CD6D0B">
      <w:bookmarkStart w:id="190" w:name="_Hlk8911055"/>
      <w:r>
        <w:rPr>
          <w:rFonts w:ascii="Courier New" w:hAnsi="Courier New" w:cs="Courier New"/>
          <w:b/>
          <w:szCs w:val="20"/>
          <w:shd w:val="clear" w:color="auto" w:fill="C0F0C0"/>
        </w:rPr>
        <w:t>Percent of Standard Tail Height Threshold</w:t>
      </w:r>
      <w:r w:rsidR="009B7C13" w:rsidRPr="009B7C13">
        <w:t xml:space="preserve"> </w:t>
      </w:r>
      <w:bookmarkEnd w:id="190"/>
      <w:r w:rsidR="009B7C13">
        <w:t xml:space="preserve">affects how closely the analyzed peak tails match the raw data at the base of the peak.  </w:t>
      </w:r>
      <w:r w:rsidR="00452142">
        <w:t>To increase the extent to which the tails are include</w:t>
      </w:r>
      <w:r w:rsidR="00C52CD0">
        <w:t>d</w:t>
      </w:r>
      <w:r w:rsidR="00452142">
        <w:t xml:space="preserve"> in the curve fit, the user should decrease this value.</w:t>
      </w:r>
    </w:p>
    <w:p w14:paraId="3DF28763" w14:textId="77777777" w:rsidR="00CD6D0B" w:rsidRPr="007A7475" w:rsidRDefault="00CD6D0B" w:rsidP="00CD6D0B"/>
    <w:p w14:paraId="017C5931" w14:textId="0EFD6364" w:rsidR="00452142" w:rsidRDefault="00CD6D0B" w:rsidP="00452142">
      <w:bookmarkStart w:id="191" w:name="_Hlk8911105"/>
      <w:r>
        <w:rPr>
          <w:rFonts w:ascii="Courier New" w:hAnsi="Courier New" w:cs="Courier New"/>
          <w:b/>
          <w:szCs w:val="20"/>
          <w:shd w:val="clear" w:color="auto" w:fill="C0F0C0"/>
        </w:rPr>
        <w:t>Percent of Standard Tail Slope Threshold</w:t>
      </w:r>
      <w:bookmarkEnd w:id="191"/>
      <w:r w:rsidR="00452142">
        <w:t xml:space="preserve"> </w:t>
      </w:r>
      <w:r w:rsidR="00F323BC">
        <w:t xml:space="preserve">affects how closely the analyzed peak tails match the raw data at the base of the peak.  </w:t>
      </w:r>
      <w:r w:rsidR="00452142">
        <w:t>To increase the extent to which the tails are include</w:t>
      </w:r>
      <w:r w:rsidR="00C52CD0">
        <w:t>d</w:t>
      </w:r>
      <w:r w:rsidR="00452142">
        <w:t xml:space="preserve"> in the curve fit, the user should decrease this value.</w:t>
      </w:r>
    </w:p>
    <w:p w14:paraId="4FAFAFBD" w14:textId="21F5D78E" w:rsidR="002D7C1F" w:rsidRDefault="002D7C1F" w:rsidP="00452142"/>
    <w:bookmarkEnd w:id="189"/>
    <w:p w14:paraId="3986679D" w14:textId="77777777" w:rsidR="003F4F51" w:rsidRPr="00A308E2" w:rsidRDefault="003F4F51"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A77855" w:rsidRDefault="00A77855" w:rsidP="00A308E2">
                            <w:r>
                              <w:t>Negative Control Options:</w:t>
                            </w:r>
                          </w:p>
                          <w:p w14:paraId="5AFF213D" w14:textId="2DFAB0EA" w:rsidR="00A77855" w:rsidRPr="00FF126A" w:rsidRDefault="00A77855"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A77855" w:rsidRDefault="00A77855"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A77855" w:rsidRPr="00FF126A" w:rsidRDefault="00A77855" w:rsidP="00A308E2">
                            <w:r>
                              <w:tab/>
                            </w:r>
                            <w:r>
                              <w:tab/>
                              <w:t>Minimum Number of Peaks per Channel in Primer Dimer for Negative Control</w:t>
                            </w:r>
                            <w:r>
                              <w:tab/>
                              <w:t xml:space="preserve">    2</w:t>
                            </w:r>
                          </w:p>
                          <w:p w14:paraId="64F8BA95" w14:textId="0561DE73" w:rsidR="00A77855" w:rsidRPr="00FF126A" w:rsidRDefault="00A77855"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Cdykx5KAIAAE4EAAAOAAAAAAAAAAAAAAAAAC4CAABkcnMvZTJvRG9j&#10;LnhtbFBLAQItABQABgAIAAAAIQD8Jeag2wAAAAUBAAAPAAAAAAAAAAAAAAAAAIIEAABkcnMvZG93&#10;bnJldi54bWxQSwUGAAAAAAQABADzAAAAigUAAAAA&#10;">
                <v:textbox style="mso-fit-shape-to-text:t">
                  <w:txbxContent>
                    <w:p w14:paraId="67E86F35" w14:textId="77777777" w:rsidR="00A77855" w:rsidRDefault="00A77855" w:rsidP="00A308E2">
                      <w:r>
                        <w:t>Negative Control Options:</w:t>
                      </w:r>
                    </w:p>
                    <w:p w14:paraId="5AFF213D" w14:textId="2DFAB0EA" w:rsidR="00A77855" w:rsidRPr="00FF126A" w:rsidRDefault="00A77855"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A77855" w:rsidRDefault="00A77855"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A77855" w:rsidRPr="00FF126A" w:rsidRDefault="00A77855" w:rsidP="00A308E2">
                      <w:r>
                        <w:tab/>
                      </w:r>
                      <w:r>
                        <w:tab/>
                        <w:t>Minimum Number of Peaks per Channel in Primer Dimer for Negative Control</w:t>
                      </w:r>
                      <w:r>
                        <w:tab/>
                        <w:t xml:space="preserve">    2</w:t>
                      </w:r>
                    </w:p>
                    <w:p w14:paraId="64F8BA95" w14:textId="0561DE73" w:rsidR="00A77855" w:rsidRPr="00FF126A" w:rsidRDefault="00A77855"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threshold.  Peaks in the negative control that fall in the range between the detection and analysis thresholds may indicate low level contamination before it becomes an issue in the laboratory.  This has no effect if the detection threshold is not set.</w:t>
      </w:r>
    </w:p>
    <w:p w14:paraId="1DA02EB1" w14:textId="77777777" w:rsidR="00A308E2" w:rsidRPr="00A308E2" w:rsidRDefault="00A308E2" w:rsidP="00FF126A"/>
    <w:p w14:paraId="4320747C" w14:textId="29324038" w:rsidR="00A42FDA" w:rsidRDefault="00A42FDA" w:rsidP="00FF126A"/>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A77855" w:rsidRPr="00FF126A" w:rsidRDefault="00A77855"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tVJ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mFN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CtbtVJKAIAAE4EAAAOAAAAAAAAAAAAAAAAAC4CAABkcnMvZTJvRG9j&#10;LnhtbFBLAQItABQABgAIAAAAIQD8Jeag2wAAAAUBAAAPAAAAAAAAAAAAAAAAAIIEAABkcnMvZG93&#10;bnJldi54bWxQSwUGAAAAAAQABADzAAAAigUAAAAA&#10;">
                <v:textbox style="mso-fit-shape-to-text:t">
                  <w:txbxContent>
                    <w:p w14:paraId="351ADDCA" w14:textId="77777777" w:rsidR="00A77855" w:rsidRPr="00FF126A" w:rsidRDefault="00A77855"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45B185CB" w:rsidR="00A308E2" w:rsidRPr="00A308E2" w:rsidRDefault="00A308E2" w:rsidP="00FF126A">
      <w:r w:rsidRPr="00A308E2">
        <w:rPr>
          <w:rFonts w:ascii="Courier New" w:hAnsi="Courier New" w:cs="Courier New"/>
          <w:b/>
          <w:szCs w:val="20"/>
          <w:shd w:val="clear" w:color="auto" w:fill="C0F0C0"/>
        </w:rPr>
        <w:t>Apply Fractional Filter to Peaks Below Analysis Threshold</w:t>
      </w:r>
      <w:r w:rsidRPr="00A308E2">
        <w:t xml:space="preserve"> causes OSIRIS to apply the fractional filter (if set) to peaks below the analysis threshold and above the detection threshold in homozygous loci.  If this is left unchecked, the fractional filter will </w:t>
      </w:r>
      <w:r w:rsidRPr="00A308E2">
        <w:rPr>
          <w:u w:val="single"/>
        </w:rPr>
        <w:t>not</w:t>
      </w:r>
      <w:r w:rsidRPr="00A308E2">
        <w:t xml:space="preserve"> be applied to peaks below the analysis threshold, but </w:t>
      </w:r>
      <w:r w:rsidRPr="00A308E2">
        <w:rPr>
          <w:u w:val="single"/>
        </w:rPr>
        <w:t>will</w:t>
      </w:r>
      <w:r w:rsidRPr="00A308E2">
        <w:t xml:space="preserve"> be applied (as set) to peaks above the analysis threshold.  Note that this case can result in a situation in an apparently homozygous locus </w:t>
      </w:r>
      <w:r w:rsidR="00483213" w:rsidRPr="008E2B6C">
        <w:t>(See</w:t>
      </w:r>
      <w:r w:rsidR="008E2B6C">
        <w:t xml:space="preserve"> </w:t>
      </w:r>
      <w:hyperlink w:anchor="HomozygotePeakTooLow" w:history="1">
        <w:r w:rsidR="008E2B6C" w:rsidRPr="008E2B6C">
          <w:rPr>
            <w:rStyle w:val="Hyperlink"/>
          </w:rPr>
          <w:t>Homozygote peak too low</w:t>
        </w:r>
      </w:hyperlink>
      <w:r w:rsidR="00483213" w:rsidRPr="00173752">
        <w:t xml:space="preserve">) </w:t>
      </w:r>
      <w:r w:rsidRPr="00A308E2">
        <w:t>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A77855" w:rsidRDefault="00A77855" w:rsidP="00A308E2">
                            <w:r>
                              <w:t>Call Criteria:</w:t>
                            </w:r>
                          </w:p>
                          <w:p w14:paraId="4B0FFF13" w14:textId="00567102" w:rsidR="00A77855" w:rsidRPr="00FF126A" w:rsidRDefault="00A77855"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A77855" w:rsidRPr="00FF126A" w:rsidRDefault="00A77855"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A77855" w:rsidRPr="00FF126A" w:rsidRDefault="00A77855"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A77855" w:rsidRPr="00FF126A" w:rsidRDefault="00A77855" w:rsidP="00A308E2">
                            <w:pPr>
                              <w:ind w:firstLine="720"/>
                            </w:pPr>
                          </w:p>
                          <w:p w14:paraId="4D8404F0" w14:textId="77777777" w:rsidR="00A77855" w:rsidRDefault="00A77855"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A77855" w:rsidRDefault="00A77855" w:rsidP="00A308E2">
                            <w:pPr>
                              <w:ind w:firstLine="720"/>
                              <w:rPr>
                                <w:rFonts w:ascii="Wingdings" w:hAnsi="Wingdings" w:cs="Wingdings"/>
                                <w:sz w:val="26"/>
                                <w:szCs w:val="26"/>
                              </w:rPr>
                            </w:pPr>
                          </w:p>
                          <w:p w14:paraId="7EC52EED" w14:textId="0B5BB092" w:rsidR="00A77855" w:rsidRDefault="00A77855" w:rsidP="00A308E2">
                            <w:pPr>
                              <w:ind w:firstLine="720"/>
                              <w:rPr>
                                <w:color w:val="000000" w:themeColor="text1"/>
                              </w:rPr>
                            </w:pPr>
                            <w:r>
                              <w:rPr>
                                <w:color w:val="000000" w:themeColor="text1"/>
                              </w:rPr>
                              <w:t>Stutter Call Criteria…For Peaks Identified as Stutter:</w:t>
                            </w:r>
                          </w:p>
                          <w:p w14:paraId="3BBA427D" w14:textId="15381469" w:rsidR="00A77855" w:rsidRDefault="00A77855"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A77855" w:rsidRDefault="00A77855"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A77855" w:rsidRDefault="00A77855"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A77855" w:rsidRDefault="00A77855" w:rsidP="00A308E2">
                            <w:pPr>
                              <w:ind w:firstLine="720"/>
                              <w:rPr>
                                <w:rFonts w:ascii="Wingdings" w:hAnsi="Wingdings" w:cs="Wingdings"/>
                                <w:sz w:val="26"/>
                                <w:szCs w:val="26"/>
                              </w:rPr>
                            </w:pPr>
                          </w:p>
                          <w:p w14:paraId="20D3257D" w14:textId="34A95552" w:rsidR="00A77855" w:rsidRDefault="00A77855" w:rsidP="00D53827">
                            <w:pPr>
                              <w:ind w:firstLine="720"/>
                              <w:rPr>
                                <w:color w:val="000000" w:themeColor="text1"/>
                              </w:rPr>
                            </w:pPr>
                            <w:r>
                              <w:rPr>
                                <w:color w:val="000000" w:themeColor="text1"/>
                              </w:rPr>
                              <w:t>Adenylation Call Criteria:</w:t>
                            </w:r>
                          </w:p>
                          <w:p w14:paraId="73180144" w14:textId="23D5112C" w:rsidR="00A77855" w:rsidRDefault="00A77855"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A77855" w:rsidRDefault="00A77855"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A77855" w:rsidRPr="00FF6D02" w:rsidRDefault="00A77855"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yDEhYKAIAAE8EAAAOAAAAAAAAAAAAAAAAAC4CAABkcnMvZTJvRG9j&#10;LnhtbFBLAQItABQABgAIAAAAIQD8Jeag2wAAAAUBAAAPAAAAAAAAAAAAAAAAAIIEAABkcnMvZG93&#10;bnJldi54bWxQSwUGAAAAAAQABADzAAAAigUAAAAA&#10;">
                <v:textbox style="mso-fit-shape-to-text:t">
                  <w:txbxContent>
                    <w:p w14:paraId="62BB6B4B" w14:textId="77777777" w:rsidR="00A77855" w:rsidRDefault="00A77855" w:rsidP="00A308E2">
                      <w:r>
                        <w:t>Call Criteria:</w:t>
                      </w:r>
                    </w:p>
                    <w:p w14:paraId="4B0FFF13" w14:textId="00567102" w:rsidR="00A77855" w:rsidRPr="00FF126A" w:rsidRDefault="00A77855"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A77855" w:rsidRPr="00FF126A" w:rsidRDefault="00A77855"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A77855" w:rsidRPr="00FF126A" w:rsidRDefault="00A77855"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A77855" w:rsidRPr="00FF126A" w:rsidRDefault="00A77855" w:rsidP="00A308E2">
                      <w:pPr>
                        <w:ind w:firstLine="720"/>
                      </w:pPr>
                    </w:p>
                    <w:p w14:paraId="4D8404F0" w14:textId="77777777" w:rsidR="00A77855" w:rsidRDefault="00A77855"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A77855" w:rsidRDefault="00A77855" w:rsidP="00A308E2">
                      <w:pPr>
                        <w:ind w:firstLine="720"/>
                        <w:rPr>
                          <w:rFonts w:ascii="Wingdings" w:hAnsi="Wingdings" w:cs="Wingdings"/>
                          <w:sz w:val="26"/>
                          <w:szCs w:val="26"/>
                        </w:rPr>
                      </w:pPr>
                    </w:p>
                    <w:p w14:paraId="7EC52EED" w14:textId="0B5BB092" w:rsidR="00A77855" w:rsidRDefault="00A77855" w:rsidP="00A308E2">
                      <w:pPr>
                        <w:ind w:firstLine="720"/>
                        <w:rPr>
                          <w:color w:val="000000" w:themeColor="text1"/>
                        </w:rPr>
                      </w:pPr>
                      <w:r>
                        <w:rPr>
                          <w:color w:val="000000" w:themeColor="text1"/>
                        </w:rPr>
                        <w:t>Stutter Call Criteria…For Peaks Identified as Stutter:</w:t>
                      </w:r>
                    </w:p>
                    <w:p w14:paraId="3BBA427D" w14:textId="15381469" w:rsidR="00A77855" w:rsidRDefault="00A77855"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A77855" w:rsidRDefault="00A77855"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A77855" w:rsidRDefault="00A77855"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A77855" w:rsidRDefault="00A77855" w:rsidP="00A308E2">
                      <w:pPr>
                        <w:ind w:firstLine="720"/>
                        <w:rPr>
                          <w:rFonts w:ascii="Wingdings" w:hAnsi="Wingdings" w:cs="Wingdings"/>
                          <w:sz w:val="26"/>
                          <w:szCs w:val="26"/>
                        </w:rPr>
                      </w:pPr>
                    </w:p>
                    <w:p w14:paraId="20D3257D" w14:textId="34A95552" w:rsidR="00A77855" w:rsidRDefault="00A77855" w:rsidP="00D53827">
                      <w:pPr>
                        <w:ind w:firstLine="720"/>
                        <w:rPr>
                          <w:color w:val="000000" w:themeColor="text1"/>
                        </w:rPr>
                      </w:pPr>
                      <w:r>
                        <w:rPr>
                          <w:color w:val="000000" w:themeColor="text1"/>
                        </w:rPr>
                        <w:t>Adenylation Call Criteria:</w:t>
                      </w:r>
                    </w:p>
                    <w:p w14:paraId="73180144" w14:textId="23D5112C" w:rsidR="00A77855" w:rsidRDefault="00A77855"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A77855" w:rsidRDefault="00A77855"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A77855" w:rsidRPr="00FF6D02" w:rsidRDefault="00A77855" w:rsidP="00A308E2">
                      <w:pPr>
                        <w:ind w:firstLine="720"/>
                      </w:pPr>
                    </w:p>
                  </w:txbxContent>
                </v:textbox>
                <w10:anchorlock/>
              </v:shape>
            </w:pict>
          </mc:Fallback>
        </mc:AlternateContent>
      </w:r>
    </w:p>
    <w:p w14:paraId="522142F4" w14:textId="635F4FE2" w:rsidR="00CD1FB4" w:rsidRDefault="00CD1FB4" w:rsidP="00FF126A"/>
    <w:p w14:paraId="5A887D72" w14:textId="77777777" w:rsidR="00BE40D4" w:rsidRPr="00A308E2" w:rsidRDefault="00BE40D4" w:rsidP="00FF126A"/>
    <w:p w14:paraId="52E49062" w14:textId="35E17CB9" w:rsidR="00A308E2" w:rsidRPr="00A308E2" w:rsidRDefault="00A308E2" w:rsidP="00FF126A">
      <w:r w:rsidRPr="00A308E2">
        <w:rPr>
          <w:rFonts w:ascii="Courier New" w:hAnsi="Courier New" w:cs="Courier New"/>
          <w:b/>
          <w:szCs w:val="20"/>
          <w:shd w:val="clear" w:color="auto" w:fill="C0F0C0"/>
        </w:rPr>
        <w:t>Do Not Call OL Crater If Laser In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473D341A" w:rsidR="00A308E2" w:rsidRDefault="00A308E2" w:rsidP="00FF126A"/>
    <w:p w14:paraId="120491FB" w14:textId="77777777" w:rsidR="00BE40D4" w:rsidRDefault="00BE40D4"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allele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5460F711" w:rsidR="00A308E2" w:rsidRDefault="00A308E2" w:rsidP="00FF126A"/>
    <w:p w14:paraId="26F31973" w14:textId="77777777" w:rsidR="00BE40D4" w:rsidRPr="00A308E2" w:rsidRDefault="00BE40D4"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threshold is exceeded.  Selecting this 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57241530" w:rsidR="00A308E2" w:rsidRDefault="00A308E2" w:rsidP="00FF126A"/>
    <w:p w14:paraId="1E4DA60F" w14:textId="77777777" w:rsidR="00BE40D4" w:rsidRPr="00A308E2" w:rsidRDefault="00BE40D4"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allele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74EC9F9A" w14:textId="2425E6B2" w:rsidR="00B71144" w:rsidRDefault="00B71144" w:rsidP="00FF126A"/>
    <w:p w14:paraId="66D58165" w14:textId="102C39E1" w:rsidR="00B71144" w:rsidRDefault="00B71144" w:rsidP="00FF126A"/>
    <w:p w14:paraId="0BB534BF" w14:textId="77777777" w:rsidR="00B71144" w:rsidRDefault="00B71144" w:rsidP="00FF126A"/>
    <w:p w14:paraId="054B873F" w14:textId="1BE2E581" w:rsidR="007B2849" w:rsidRDefault="00B616E7" w:rsidP="00FF126A">
      <w:bookmarkStart w:id="192" w:name="CallAlleleForStutter"/>
      <w:r>
        <w:rPr>
          <w:rFonts w:ascii="Courier New" w:hAnsi="Courier New" w:cs="Courier New"/>
          <w:b/>
          <w:szCs w:val="20"/>
          <w:shd w:val="clear" w:color="auto" w:fill="C0F0C0"/>
        </w:rPr>
        <w:t>Checked: Call Allele and Stutter Artifact; Unchecked: Call Artifact But Not Allele</w:t>
      </w:r>
      <w:bookmarkEnd w:id="192"/>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6A8B3E5B" w14:textId="7AE4279C" w:rsidR="00BE40D4" w:rsidRDefault="00BE40D4" w:rsidP="00FF126A"/>
    <w:p w14:paraId="1DD083DC" w14:textId="4DA7FC64" w:rsidR="00BE40D4" w:rsidRDefault="00BE40D4" w:rsidP="00FF126A"/>
    <w:p w14:paraId="408A6098" w14:textId="17A88003" w:rsidR="00BE40D4" w:rsidRDefault="00BE40D4" w:rsidP="00FF126A"/>
    <w:p w14:paraId="3643AFEF" w14:textId="77777777" w:rsidR="00BE40D4" w:rsidRDefault="00BE40D4"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5DC12A2E" w:rsidR="00D53827" w:rsidRDefault="00D53827" w:rsidP="00FF126A"/>
    <w:p w14:paraId="567C160E" w14:textId="77777777" w:rsidR="00BE40D4" w:rsidRDefault="00BE40D4" w:rsidP="00FF126A"/>
    <w:p w14:paraId="51515981" w14:textId="77777777" w:rsidR="00D53827" w:rsidRDefault="00D53827" w:rsidP="00D53827">
      <w:r w:rsidRPr="00A308E2">
        <w:rPr>
          <w:rFonts w:ascii="Courier New" w:hAnsi="Courier New" w:cs="Courier New"/>
          <w:b/>
          <w:szCs w:val="20"/>
          <w:shd w:val="clear" w:color="auto" w:fill="C0F0C0"/>
        </w:rPr>
        <w:t>Call Peaks That Are Identified As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166EDC6" w:rsidR="007B2849" w:rsidRDefault="007B2849" w:rsidP="00D53827"/>
    <w:p w14:paraId="14BCCB34" w14:textId="77777777" w:rsidR="00BE40D4" w:rsidRDefault="00BE40D4"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r>
        <w:rPr>
          <w:rFonts w:ascii="Courier New" w:hAnsi="Courier New" w:cs="Courier New"/>
          <w:b/>
          <w:szCs w:val="20"/>
          <w:shd w:val="clear" w:color="auto" w:fill="C0F0C0"/>
        </w:rPr>
        <w:t>And Show Artifact for Accepted On Ladder Adenylation</w:t>
      </w:r>
      <w:r w:rsidRPr="00A308E2">
        <w:t xml:space="preserve"> </w:t>
      </w:r>
      <w:r>
        <w:t>is only relevant if the setting above has been checked.  Normally, if this setting is not checked, any “on-ladder” adenylation, meaning an adenylation that is actually on-ladder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41417148" w:rsidR="00A42FDA" w:rsidRDefault="00A42FDA" w:rsidP="00FF126A"/>
    <w:p w14:paraId="06A39C18" w14:textId="77777777" w:rsidR="00BE40D4" w:rsidRDefault="00BE40D4"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A77855" w:rsidRPr="00FF126A" w:rsidRDefault="00A77855"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7"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Tg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zKH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GfP5OAnAgAATwQAAA4AAAAAAAAAAAAAAAAALgIAAGRycy9lMm9Eb2Mu&#10;eG1sUEsBAi0AFAAGAAgAAAAhAPwl5qDbAAAABQEAAA8AAAAAAAAAAAAAAAAAgQQAAGRycy9kb3du&#10;cmV2LnhtbFBLBQYAAAAABAAEAPMAAACJBQAAAAA=&#10;">
                <v:textbox style="mso-fit-shape-to-text:t">
                  <w:txbxContent>
                    <w:p w14:paraId="5CBE4C25" w14:textId="77777777" w:rsidR="00A77855" w:rsidRPr="00FF126A" w:rsidRDefault="00A77855"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3D04F89"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56119AC7">
                <wp:extent cx="6115050" cy="1404620"/>
                <wp:effectExtent l="0" t="0" r="19050" b="1079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0B7C02EF" w14:textId="77777777" w:rsidR="00A77855" w:rsidRDefault="00A77855" w:rsidP="00A308E2">
                            <w:r>
                              <w:t>Baseline Analysis Options:</w:t>
                            </w:r>
                          </w:p>
                          <w:p w14:paraId="32BE84D4" w14:textId="04999B89" w:rsidR="00A77855" w:rsidRDefault="00A77855"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A77855" w:rsidRPr="009865C7" w:rsidRDefault="00A77855"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A77855" w:rsidRDefault="00A77855"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A77855" w:rsidRDefault="00A77855"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A77855" w:rsidRPr="009865C7" w:rsidRDefault="00A77855" w:rsidP="00847FE4">
                            <w:pPr>
                              <w:ind w:firstLine="720"/>
                            </w:pPr>
                            <w:r>
                              <w:tab/>
                            </w:r>
                            <w:r>
                              <w:tab/>
                              <w:t>ILS BP Dividing High Noise from Low Noise Intervals (Default=80 bp)</w:t>
                            </w:r>
                            <w:r>
                              <w:tab/>
                              <w:t>80</w:t>
                            </w:r>
                          </w:p>
                          <w:p w14:paraId="19D70E00" w14:textId="5444DAF3" w:rsidR="00A77855" w:rsidRDefault="00A77855"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A77855" w:rsidRPr="00CA1D12" w:rsidRDefault="00A77855" w:rsidP="00CA1D12">
                            <w:pPr>
                              <w:ind w:left="1980" w:firstLine="720"/>
                            </w:pPr>
                            <w:r>
                              <w:t>Time Interval from Peak to Remove Est. Point (Default = 5 Meas.)</w:t>
                            </w:r>
                            <w:r>
                              <w:tab/>
                              <w:t>5</w:t>
                            </w:r>
                          </w:p>
                          <w:p w14:paraId="147F9A75" w14:textId="69EB5759" w:rsidR="00A77855" w:rsidRDefault="00A77855" w:rsidP="00CA1D12">
                            <w:pPr>
                              <w:ind w:left="1980" w:firstLine="720"/>
                            </w:pPr>
                            <w:r>
                              <w:t>High Noise Interval: Peak Height &gt; (Percent of Noise Range)</w:t>
                            </w:r>
                            <w:r>
                              <w:tab/>
                            </w:r>
                            <w:r>
                              <w:tab/>
                              <w:t>160</w:t>
                            </w:r>
                          </w:p>
                          <w:p w14:paraId="154A3034" w14:textId="0482F283" w:rsidR="00A77855" w:rsidRDefault="00A77855" w:rsidP="00CA1D12">
                            <w:pPr>
                              <w:ind w:left="1980" w:firstLine="720"/>
                            </w:pPr>
                            <w:r>
                              <w:t>Low Noise Interval: Peak Height &gt; (Percent of Noise Range)</w:t>
                            </w:r>
                            <w:r>
                              <w:tab/>
                            </w:r>
                            <w:r>
                              <w:tab/>
                              <w:t>100</w:t>
                            </w:r>
                          </w:p>
                          <w:p w14:paraId="78AA724C" w14:textId="471D856F" w:rsidR="00A77855" w:rsidRDefault="00A77855"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A77855" w:rsidRPr="00CA1D12" w:rsidRDefault="00A77855" w:rsidP="00CA1D12">
                            <w:pPr>
                              <w:ind w:left="1980" w:firstLine="720"/>
                            </w:pPr>
                            <w:r>
                              <w:t>Time Interval from Level Change to Remove Est. Pt (Def. = 5 Meas.)</w:t>
                            </w:r>
                            <w:r>
                              <w:tab/>
                              <w:t>5</w:t>
                            </w:r>
                          </w:p>
                          <w:p w14:paraId="3DEFC3EC" w14:textId="3F4CA52D" w:rsidR="00A77855" w:rsidRDefault="00A77855" w:rsidP="00CA1D12">
                            <w:pPr>
                              <w:ind w:left="1980" w:firstLine="720"/>
                            </w:pPr>
                            <w:r>
                              <w:t>High Noise Interval: Level Change &gt; (Percent of Noise Range)</w:t>
                            </w:r>
                            <w:r>
                              <w:tab/>
                            </w:r>
                            <w:r>
                              <w:tab/>
                              <w:t>160</w:t>
                            </w:r>
                          </w:p>
                          <w:p w14:paraId="2C3FE528" w14:textId="7A6997A5" w:rsidR="00A77855" w:rsidRDefault="00A77855" w:rsidP="00CA1D12">
                            <w:pPr>
                              <w:ind w:left="1980" w:firstLine="720"/>
                            </w:pPr>
                            <w:r>
                              <w:t>Low Noise Interval: Level Change &gt; (Percent of Noise Range)</w:t>
                            </w:r>
                            <w:r>
                              <w:tab/>
                            </w:r>
                            <w:r>
                              <w:tab/>
                              <w:t>75</w:t>
                            </w:r>
                          </w:p>
                          <w:p w14:paraId="5EA83F6A" w14:textId="3FEB8F26" w:rsidR="00A77855" w:rsidRPr="00CA1D12" w:rsidRDefault="00A77855"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A77855" w:rsidRPr="009865C7" w:rsidRDefault="00A77855" w:rsidP="00A308E2">
                            <w:pPr>
                              <w:ind w:firstLine="720"/>
                            </w:pPr>
                            <w:r>
                              <w:tab/>
                              <w:t>Baseline Estimation Threshold (In RFU; &gt;= 0; Default = 1 RFU)</w:t>
                            </w:r>
                            <w:r>
                              <w:tab/>
                            </w:r>
                            <w:r>
                              <w:tab/>
                            </w:r>
                            <w:r>
                              <w:tab/>
                              <w:t>1</w:t>
                            </w:r>
                          </w:p>
                          <w:p w14:paraId="03E7D49A" w14:textId="1D9F7603" w:rsidR="00A77855" w:rsidRPr="009865C7" w:rsidRDefault="00A77855"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A77855" w:rsidRPr="009865C7" w:rsidRDefault="00A77855"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A77855" w:rsidRPr="009865C7" w:rsidRDefault="00A77855"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A77855" w:rsidRDefault="00A77855"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A77855" w:rsidRDefault="00A77855" w:rsidP="00A308E2">
                            <w:pPr>
                              <w:ind w:firstLine="720"/>
                            </w:pPr>
                            <w:r>
                              <w:tab/>
                            </w:r>
                            <w:r>
                              <w:tab/>
                            </w:r>
                            <w:r>
                              <w:tab/>
                              <w:t>Single Pass Filter Window Width for Baseline Est. (Def. = 15)</w:t>
                            </w:r>
                            <w:r>
                              <w:tab/>
                              <w:t>15</w:t>
                            </w:r>
                          </w:p>
                          <w:p w14:paraId="11D30F16" w14:textId="2107C3CA" w:rsidR="00A77855" w:rsidRDefault="00A77855"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A77855" w:rsidRPr="009865C7" w:rsidRDefault="00A77855" w:rsidP="00CA1D12">
                            <w:pPr>
                              <w:ind w:left="2160" w:firstLine="720"/>
                            </w:pPr>
                            <w:r>
                              <w:t>Averaging-in-Place Filter Window Half Width (Default = 10)</w:t>
                            </w:r>
                            <w:r>
                              <w:tab/>
                              <w:t>10</w:t>
                            </w:r>
                          </w:p>
                        </w:txbxContent>
                      </wps:txbx>
                      <wps:bodyPr rot="0" vert="horz" wrap="square" lIns="91440" tIns="45720" rIns="91440" bIns="45720" anchor="t" anchorCtr="0">
                        <a:spAutoFit/>
                      </wps:bodyPr>
                    </wps:wsp>
                  </a:graphicData>
                </a:graphic>
              </wp:inline>
            </w:drawing>
          </mc:Choice>
          <mc:Fallback>
            <w:pict>
              <v:shape w14:anchorId="057F6311" id="_x0000_s1038"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Fj3DPwnAgAATwQAAA4AAAAAAAAAAAAAAAAALgIAAGRycy9lMm9Eb2Mu&#10;eG1sUEsBAi0AFAAGAAgAAAAhAMg6ILvbAAAABQEAAA8AAAAAAAAAAAAAAAAAgQQAAGRycy9kb3du&#10;cmV2LnhtbFBLBQYAAAAABAAEAPMAAACJBQAAAAA=&#10;">
                <v:textbox style="mso-fit-shape-to-text:t">
                  <w:txbxContent>
                    <w:p w14:paraId="0B7C02EF" w14:textId="77777777" w:rsidR="00A77855" w:rsidRDefault="00A77855" w:rsidP="00A308E2">
                      <w:r>
                        <w:t>Baseline Analysis Options:</w:t>
                      </w:r>
                    </w:p>
                    <w:p w14:paraId="32BE84D4" w14:textId="04999B89" w:rsidR="00A77855" w:rsidRDefault="00A77855"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A77855" w:rsidRPr="009865C7" w:rsidRDefault="00A77855"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A77855" w:rsidRDefault="00A77855"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A77855" w:rsidRDefault="00A77855"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A77855" w:rsidRPr="009865C7" w:rsidRDefault="00A77855" w:rsidP="00847FE4">
                      <w:pPr>
                        <w:ind w:firstLine="720"/>
                      </w:pPr>
                      <w:r>
                        <w:tab/>
                      </w:r>
                      <w:r>
                        <w:tab/>
                        <w:t>ILS BP Dividing High Noise from Low Noise Intervals (Default=80 bp)</w:t>
                      </w:r>
                      <w:r>
                        <w:tab/>
                        <w:t>80</w:t>
                      </w:r>
                    </w:p>
                    <w:p w14:paraId="19D70E00" w14:textId="5444DAF3" w:rsidR="00A77855" w:rsidRDefault="00A77855"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A77855" w:rsidRPr="00CA1D12" w:rsidRDefault="00A77855" w:rsidP="00CA1D12">
                      <w:pPr>
                        <w:ind w:left="1980" w:firstLine="720"/>
                      </w:pPr>
                      <w:r>
                        <w:t>Time Interval from Peak to Remove Est. Point (Default = 5 Meas.)</w:t>
                      </w:r>
                      <w:r>
                        <w:tab/>
                        <w:t>5</w:t>
                      </w:r>
                    </w:p>
                    <w:p w14:paraId="147F9A75" w14:textId="69EB5759" w:rsidR="00A77855" w:rsidRDefault="00A77855" w:rsidP="00CA1D12">
                      <w:pPr>
                        <w:ind w:left="1980" w:firstLine="720"/>
                      </w:pPr>
                      <w:r>
                        <w:t>High Noise Interval: Peak Height &gt; (Percent of Noise Range)</w:t>
                      </w:r>
                      <w:r>
                        <w:tab/>
                      </w:r>
                      <w:r>
                        <w:tab/>
                        <w:t>160</w:t>
                      </w:r>
                    </w:p>
                    <w:p w14:paraId="154A3034" w14:textId="0482F283" w:rsidR="00A77855" w:rsidRDefault="00A77855" w:rsidP="00CA1D12">
                      <w:pPr>
                        <w:ind w:left="1980" w:firstLine="720"/>
                      </w:pPr>
                      <w:r>
                        <w:t>Low Noise Interval: Peak Height &gt; (Percent of Noise Range)</w:t>
                      </w:r>
                      <w:r>
                        <w:tab/>
                      </w:r>
                      <w:r>
                        <w:tab/>
                        <w:t>100</w:t>
                      </w:r>
                    </w:p>
                    <w:p w14:paraId="78AA724C" w14:textId="471D856F" w:rsidR="00A77855" w:rsidRDefault="00A77855"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A77855" w:rsidRPr="00CA1D12" w:rsidRDefault="00A77855" w:rsidP="00CA1D12">
                      <w:pPr>
                        <w:ind w:left="1980" w:firstLine="720"/>
                      </w:pPr>
                      <w:r>
                        <w:t>Time Interval from Level Change to Remove Est. Pt (Def. = 5 Meas.)</w:t>
                      </w:r>
                      <w:r>
                        <w:tab/>
                        <w:t>5</w:t>
                      </w:r>
                    </w:p>
                    <w:p w14:paraId="3DEFC3EC" w14:textId="3F4CA52D" w:rsidR="00A77855" w:rsidRDefault="00A77855" w:rsidP="00CA1D12">
                      <w:pPr>
                        <w:ind w:left="1980" w:firstLine="720"/>
                      </w:pPr>
                      <w:r>
                        <w:t>High Noise Interval: Level Change &gt; (Percent of Noise Range)</w:t>
                      </w:r>
                      <w:r>
                        <w:tab/>
                      </w:r>
                      <w:r>
                        <w:tab/>
                        <w:t>160</w:t>
                      </w:r>
                    </w:p>
                    <w:p w14:paraId="2C3FE528" w14:textId="7A6997A5" w:rsidR="00A77855" w:rsidRDefault="00A77855" w:rsidP="00CA1D12">
                      <w:pPr>
                        <w:ind w:left="1980" w:firstLine="720"/>
                      </w:pPr>
                      <w:r>
                        <w:t>Low Noise Interval: Level Change &gt; (Percent of Noise Range)</w:t>
                      </w:r>
                      <w:r>
                        <w:tab/>
                      </w:r>
                      <w:r>
                        <w:tab/>
                        <w:t>75</w:t>
                      </w:r>
                    </w:p>
                    <w:p w14:paraId="5EA83F6A" w14:textId="3FEB8F26" w:rsidR="00A77855" w:rsidRPr="00CA1D12" w:rsidRDefault="00A77855"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A77855" w:rsidRPr="009865C7" w:rsidRDefault="00A77855" w:rsidP="00A308E2">
                      <w:pPr>
                        <w:ind w:firstLine="720"/>
                      </w:pPr>
                      <w:r>
                        <w:tab/>
                        <w:t>Baseline Estimation Threshold (In RFU; &gt;= 0; Default = 1 RFU)</w:t>
                      </w:r>
                      <w:r>
                        <w:tab/>
                      </w:r>
                      <w:r>
                        <w:tab/>
                      </w:r>
                      <w:r>
                        <w:tab/>
                        <w:t>1</w:t>
                      </w:r>
                    </w:p>
                    <w:p w14:paraId="03E7D49A" w14:textId="1D9F7603" w:rsidR="00A77855" w:rsidRPr="009865C7" w:rsidRDefault="00A77855"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A77855" w:rsidRPr="009865C7" w:rsidRDefault="00A77855"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A77855" w:rsidRPr="009865C7" w:rsidRDefault="00A77855"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A77855" w:rsidRDefault="00A77855"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A77855" w:rsidRDefault="00A77855" w:rsidP="00A308E2">
                      <w:pPr>
                        <w:ind w:firstLine="720"/>
                      </w:pPr>
                      <w:r>
                        <w:tab/>
                      </w:r>
                      <w:r>
                        <w:tab/>
                      </w:r>
                      <w:r>
                        <w:tab/>
                        <w:t>Single Pass Filter Window Width for Baseline Est. (Def. = 15)</w:t>
                      </w:r>
                      <w:r>
                        <w:tab/>
                        <w:t>15</w:t>
                      </w:r>
                    </w:p>
                    <w:p w14:paraId="11D30F16" w14:textId="2107C3CA" w:rsidR="00A77855" w:rsidRDefault="00A77855"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A77855" w:rsidRPr="009865C7" w:rsidRDefault="00A77855" w:rsidP="00CA1D12">
                      <w:pPr>
                        <w:ind w:left="2160" w:firstLine="720"/>
                      </w:pPr>
                      <w:r>
                        <w:t>Averaging-in-Place Filter Window Half Width (Default = 10)</w:t>
                      </w:r>
                      <w:r>
                        <w:tab/>
                        <w:t>10</w:t>
                      </w:r>
                    </w:p>
                  </w:txbxContent>
                </v:textbox>
                <w10:anchorlock/>
              </v:shape>
            </w:pict>
          </mc:Fallback>
        </mc:AlternateContent>
      </w:r>
    </w:p>
    <w:p w14:paraId="19883834" w14:textId="1256CC84" w:rsidR="00775B75" w:rsidRPr="00F2559F" w:rsidRDefault="00775B75" w:rsidP="00A308E2"/>
    <w:p w14:paraId="26F09136" w14:textId="47DB2307" w:rsidR="00C71FB1" w:rsidRDefault="00C71FB1" w:rsidP="00A308E2">
      <w:r w:rsidRPr="00F2559F">
        <w:t xml:space="preserve">OSIRIS </w:t>
      </w:r>
      <w:r>
        <w:t>corrects the baseline of the raw data to accurately identify alleles and artifacts, and to correctly calculate allele peak heights.  Baselining options include:</w:t>
      </w:r>
    </w:p>
    <w:p w14:paraId="3CDB8D0C" w14:textId="50382D7C" w:rsidR="00C71FB1" w:rsidRDefault="00C71FB1" w:rsidP="00F2559F">
      <w:pPr>
        <w:pStyle w:val="ListParagraph"/>
        <w:numPr>
          <w:ilvl w:val="0"/>
          <w:numId w:val="39"/>
        </w:numPr>
      </w:pPr>
      <w:r>
        <w:t xml:space="preserve">Static baselining, where a single baseline value is subtracted.  This original default is not preferred. </w:t>
      </w:r>
    </w:p>
    <w:p w14:paraId="7733DB43" w14:textId="7BE3C62E" w:rsidR="00C71FB1" w:rsidRDefault="00C71FB1" w:rsidP="00F2559F">
      <w:pPr>
        <w:pStyle w:val="ListParagraph"/>
        <w:numPr>
          <w:ilvl w:val="0"/>
          <w:numId w:val="39"/>
        </w:numPr>
      </w:pPr>
      <w:r>
        <w:t>Dynamic baselining, where a curve that follows the raw baseline is calculated</w:t>
      </w:r>
      <w:r w:rsidR="00F2559F">
        <w:t xml:space="preserve">  This results in a more accurate baseline and is preferred. </w:t>
      </w:r>
    </w:p>
    <w:p w14:paraId="6C36D575" w14:textId="5F06FA56" w:rsidR="00F2559F" w:rsidRDefault="00F2559F" w:rsidP="00F2559F">
      <w:pPr>
        <w:pStyle w:val="ListParagraph"/>
        <w:numPr>
          <w:ilvl w:val="1"/>
          <w:numId w:val="39"/>
        </w:numPr>
      </w:pPr>
      <w:r>
        <w:t>“</w:t>
      </w:r>
      <w:r w:rsidRPr="00F2559F">
        <w:t>Test Adjusted Signal Heights Relative to Baseline</w:t>
      </w:r>
      <w:r>
        <w:t>” (not recommended) – this calculates accurate peak heights</w:t>
      </w:r>
      <w:r w:rsidR="000C7C87">
        <w:t xml:space="preserve"> internally, for use in some artifact testing</w:t>
      </w:r>
      <w:r>
        <w:t>, but does not adjust the graphical heights of the peaks</w:t>
      </w:r>
    </w:p>
    <w:p w14:paraId="13D1989C" w14:textId="0F930E55" w:rsidR="00F2559F" w:rsidRDefault="00F2559F" w:rsidP="00F2559F">
      <w:pPr>
        <w:pStyle w:val="ListParagraph"/>
        <w:numPr>
          <w:ilvl w:val="1"/>
          <w:numId w:val="39"/>
        </w:numPr>
      </w:pPr>
      <w:r>
        <w:t>“Normalize Raw Data Relative to Baseline” (preferred)– this subtracts the calculated dynamic baseline curve, giving the most accurate baseline, alleles, artifacts and display</w:t>
      </w:r>
    </w:p>
    <w:p w14:paraId="4E2D28C4" w14:textId="77777777" w:rsidR="00F2559F" w:rsidRPr="00F2559F" w:rsidRDefault="00F2559F" w:rsidP="00F2559F"/>
    <w:p w14:paraId="257D5A83" w14:textId="77777777" w:rsidR="0096293C"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7F044AE8" w14:textId="3BB8395C" w:rsidR="00A308E2" w:rsidRPr="00A308E2" w:rsidRDefault="00A308E2" w:rsidP="009865C7"/>
    <w:p w14:paraId="62BA9A58" w14:textId="798134C8" w:rsidR="00A308E2" w:rsidRDefault="0096293C" w:rsidP="009865C7">
      <w:r>
        <w:rPr>
          <w:rFonts w:ascii="Courier New" w:hAnsi="Courier New" w:cs="Courier New"/>
          <w:b/>
          <w:szCs w:val="20"/>
          <w:shd w:val="clear" w:color="auto" w:fill="C0F0C0"/>
        </w:rPr>
        <w:t>Raw Data Has No Negative Values</w:t>
      </w:r>
      <w:r w:rsidRPr="00A308E2">
        <w:t xml:space="preserve"> </w:t>
      </w:r>
      <w:r w:rsidR="00A80458">
        <w:t xml:space="preserve"> This situation is found in some RAPID-DNA data.  Do not select this for ABI data (which does have negative values).  This </w:t>
      </w:r>
      <w:r w:rsidRPr="00A308E2">
        <w:t>caus</w:t>
      </w:r>
      <w:r>
        <w:t>es OSIRIS to modify its algorithm for estimating the fixed raw data offset for each channel.  Ordinarily, the offset is estimated by averaging RFU values for the raw data at the far right of the electropherogram, where no peaks are expected.  In case the raw data has been modified by truncating negative RFU values to 0, this option should be checked.  In this case, the fixed offset will be estimated as the minimum of the RFU values for the raw data at the far right of the electropherogram.  The default is unchecked.</w:t>
      </w:r>
      <w:r w:rsidR="00E6423B">
        <w:t xml:space="preserve">  If this is checked, then “Normalize Raw Data Relative to </w:t>
      </w:r>
      <w:r w:rsidR="00A80458">
        <w:t>Baseline” below</w:t>
      </w:r>
      <w:r w:rsidR="00E6423B">
        <w:t xml:space="preserve"> should be unchecked.</w:t>
      </w:r>
    </w:p>
    <w:p w14:paraId="05AA85AC" w14:textId="77777777" w:rsidR="0096293C" w:rsidRPr="00A308E2" w:rsidRDefault="0096293C" w:rsidP="009865C7"/>
    <w:p w14:paraId="2BC009BF" w14:textId="6D3AC0DB" w:rsidR="00A308E2" w:rsidRPr="00A308E2" w:rsidRDefault="00A308E2" w:rsidP="009865C7">
      <w:r w:rsidRPr="00A308E2">
        <w:rPr>
          <w:rFonts w:ascii="Courier New" w:hAnsi="Courier New" w:cs="Courier New"/>
          <w:b/>
          <w:szCs w:val="20"/>
          <w:shd w:val="clear" w:color="auto" w:fill="C0F0C0"/>
        </w:rPr>
        <w:t>Test Adjusted Signal Heights Relative To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w:t>
      </w:r>
      <w:r w:rsidR="000C7C87">
        <w:t>may</w:t>
      </w:r>
      <w:r w:rsidR="000C7C87" w:rsidRPr="00A308E2">
        <w:t xml:space="preserve"> </w:t>
      </w:r>
      <w:r w:rsidRPr="00A308E2">
        <w:t>not</w:t>
      </w:r>
      <w:r w:rsidR="000C7C87">
        <w:t xml:space="preserve"> be</w:t>
      </w:r>
      <w:r w:rsidRPr="00A308E2">
        <w:t xml:space="preserve"> called as an allele</w:t>
      </w:r>
      <w:r w:rsidR="000C7C87">
        <w:t>, depending on other settings</w:t>
      </w:r>
      <w:r w:rsidRPr="00A308E2">
        <w:t xml:space="preserv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w:t>
      </w:r>
      <w:r w:rsidRPr="00A308E2">
        <w:lastRenderedPageBreak/>
        <w:t>by the user.  The effect is to calculate peak heights corrected for the baseline and use those corrected peak heights in artifact determination.  If the next setting below (“Normalize Raw Data…”) is selected, this setting is ignored by OSIRIS.</w:t>
      </w:r>
    </w:p>
    <w:p w14:paraId="0142ADD2" w14:textId="77777777" w:rsidR="00A308E2" w:rsidRPr="00A308E2" w:rsidRDefault="00A308E2" w:rsidP="009865C7"/>
    <w:p w14:paraId="76130510" w14:textId="5DC7AA49" w:rsid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w:t>
      </w:r>
      <w:r w:rsidR="00DE2230">
        <w:t xml:space="preserve">Dynamic </w:t>
      </w:r>
      <w:r w:rsidR="00DE2230" w:rsidRPr="00A308E2">
        <w:t xml:space="preserve">baseline </w:t>
      </w:r>
      <w:r w:rsidRPr="00A308E2">
        <w:t>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parameter are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r w:rsidR="00DE2230">
        <w:t xml:space="preserve">  (This setting is preferred.)</w:t>
      </w:r>
    </w:p>
    <w:p w14:paraId="4BA5B966" w14:textId="7853826D" w:rsidR="002E5487" w:rsidRDefault="002E5487" w:rsidP="009865C7"/>
    <w:p w14:paraId="0955B7E1" w14:textId="69197D98" w:rsidR="008F08C5" w:rsidRDefault="002E5487" w:rsidP="00FA56ED">
      <w:r>
        <w:rPr>
          <w:rFonts w:ascii="Courier New" w:hAnsi="Courier New" w:cs="Courier New"/>
          <w:b/>
          <w:szCs w:val="20"/>
          <w:shd w:val="clear" w:color="auto" w:fill="C0F0C0"/>
        </w:rPr>
        <w:t xml:space="preserve">Test Baseline Estimation </w:t>
      </w:r>
      <w:r w:rsidR="005A3002">
        <w:rPr>
          <w:rFonts w:ascii="Courier New" w:hAnsi="Courier New" w:cs="Courier New"/>
          <w:b/>
          <w:szCs w:val="20"/>
          <w:shd w:val="clear" w:color="auto" w:fill="C0F0C0"/>
        </w:rPr>
        <w:t>Points</w:t>
      </w:r>
      <w:r>
        <w:rPr>
          <w:rFonts w:ascii="Courier New" w:hAnsi="Courier New" w:cs="Courier New"/>
          <w:b/>
          <w:szCs w:val="20"/>
          <w:shd w:val="clear" w:color="auto" w:fill="C0F0C0"/>
        </w:rPr>
        <w:t xml:space="preserve"> and Reject If Too Close to Peak or to Level Change</w:t>
      </w:r>
      <w:r w:rsidR="007B4864">
        <w:rPr>
          <w:rFonts w:ascii="Courier New" w:hAnsi="Courier New" w:cs="Courier New"/>
          <w:b/>
          <w:szCs w:val="20"/>
          <w:shd w:val="clear" w:color="auto" w:fill="C0F0C0"/>
        </w:rPr>
        <w:t xml:space="preserve"> (default = unchecked)</w:t>
      </w:r>
      <w:r w:rsidRPr="00A308E2">
        <w:t xml:space="preserve"> </w:t>
      </w:r>
      <w:r w:rsidR="00027498">
        <w:t xml:space="preserve"> </w:t>
      </w:r>
      <w:r w:rsidR="00FA56ED">
        <w:t>In baseline normalization, the actual baseline is estimated by choosing a number of sa</w:t>
      </w:r>
      <w:r w:rsidR="00483DAA">
        <w:t>mple</w:t>
      </w:r>
      <w:r w:rsidR="00FA56ED">
        <w:t xml:space="preserve"> points</w:t>
      </w:r>
      <w:r w:rsidR="00ED4D51">
        <w:t xml:space="preserve"> </w:t>
      </w:r>
      <w:r w:rsidR="008F08C5">
        <w:t>from regions identified as part of the baseline</w:t>
      </w:r>
      <w:r w:rsidR="00FA56ED">
        <w:t xml:space="preserve"> and then fitting a curve to the selected </w:t>
      </w:r>
      <w:r w:rsidR="00483DAA">
        <w:t>points</w:t>
      </w:r>
      <w:r w:rsidR="00FA56ED">
        <w:t>.</w:t>
      </w:r>
      <w:r w:rsidR="008F08C5">
        <w:t xml:space="preserve">  These sample points are called baseline estimation points.</w:t>
      </w:r>
      <w:r w:rsidR="00FA56ED">
        <w:t xml:space="preserve">  This option allows testing for </w:t>
      </w:r>
      <w:r w:rsidR="00483DAA">
        <w:t>points</w:t>
      </w:r>
      <w:r w:rsidR="00FA56ED">
        <w:t xml:space="preserve"> that may have been chosen inappropriately, i.e., too close to a peak or a “level change”.</w:t>
      </w:r>
      <w:r w:rsidR="005A3002">
        <w:t xml:space="preserve">  </w:t>
      </w:r>
    </w:p>
    <w:p w14:paraId="2842AA63" w14:textId="77777777" w:rsidR="00483DAA" w:rsidRDefault="00483DAA" w:rsidP="00FA56ED"/>
    <w:p w14:paraId="6327E609" w14:textId="63163916" w:rsidR="008F08C5" w:rsidRDefault="00FA56ED" w:rsidP="00FA56ED">
      <w:bookmarkStart w:id="193" w:name="DefinitionOfPeak"/>
      <w:r>
        <w:t xml:space="preserve">A peak is defined </w:t>
      </w:r>
      <w:r w:rsidR="00483DAA">
        <w:t xml:space="preserve">to have occurred near a </w:t>
      </w:r>
      <w:r w:rsidR="008F08C5">
        <w:t>baseline estimation point</w:t>
      </w:r>
      <w:r w:rsidR="00483DAA">
        <w:t xml:space="preserve"> if</w:t>
      </w:r>
      <w:r>
        <w:t xml:space="preserve"> the </w:t>
      </w:r>
      <w:r w:rsidR="00483DAA">
        <w:t>difference</w:t>
      </w:r>
      <w:r>
        <w:t xml:space="preserve"> between the minimum and maximum raw data values </w:t>
      </w:r>
      <w:r w:rsidR="00886C28">
        <w:t xml:space="preserve">within a specified time interval </w:t>
      </w:r>
      <w:r w:rsidR="00483DAA">
        <w:t xml:space="preserve">exceeds </w:t>
      </w:r>
      <w:r w:rsidR="00ED4D51">
        <w:t xml:space="preserve">the specified percentage of the channel’s </w:t>
      </w:r>
      <w:hyperlink w:anchor="NoiseDefinition" w:history="1">
        <w:r w:rsidR="00ED4D51" w:rsidRPr="007E08B1">
          <w:rPr>
            <w:rStyle w:val="Hyperlink"/>
          </w:rPr>
          <w:t>measured noise</w:t>
        </w:r>
      </w:hyperlink>
      <w:r w:rsidR="00ED4D51">
        <w:t xml:space="preserve"> level</w:t>
      </w:r>
      <w:r w:rsidR="00483DAA">
        <w:t xml:space="preserve">.  </w:t>
      </w:r>
      <w:bookmarkEnd w:id="193"/>
      <w:r w:rsidR="00483DAA">
        <w:t xml:space="preserve">The </w:t>
      </w:r>
      <w:r w:rsidR="000B0B88">
        <w:t>“</w:t>
      </w:r>
      <w:r w:rsidR="00483DAA">
        <w:t>time interval</w:t>
      </w:r>
      <w:r w:rsidR="000B0B88">
        <w:t>”</w:t>
      </w:r>
      <w:r w:rsidR="00483DAA">
        <w:t xml:space="preserve"> is specified below</w:t>
      </w:r>
      <w:r w:rsidR="002A6FD1">
        <w:t xml:space="preserve"> (“Time Interval from Peak to Eliminate </w:t>
      </w:r>
      <w:r w:rsidR="006B3C07">
        <w:t>Estimation Point</w:t>
      </w:r>
      <w:r w:rsidR="002A6FD1">
        <w:t>”)</w:t>
      </w:r>
      <w:r w:rsidR="000B0B88">
        <w:t>.</w:t>
      </w:r>
      <w:r w:rsidR="001456F9">
        <w:t xml:space="preserve">  </w:t>
      </w:r>
      <w:bookmarkStart w:id="194" w:name="DefinitionOfLevelChange"/>
    </w:p>
    <w:p w14:paraId="7B0A84CA" w14:textId="77777777" w:rsidR="008F08C5" w:rsidRDefault="008F08C5" w:rsidP="00FA56ED"/>
    <w:p w14:paraId="7BF39972" w14:textId="3749220A" w:rsidR="008F08C5" w:rsidRDefault="00103F61" w:rsidP="00FA56ED">
      <w:r>
        <w:t xml:space="preserve">A level change is a region of the graph where the data rises or falls quickly, although not necessarily at a peak, such as the region immediately after the primer peaks.  </w:t>
      </w:r>
      <w:r w:rsidR="00FA56ED">
        <w:t xml:space="preserve">A level change is only </w:t>
      </w:r>
      <w:r w:rsidR="005A3002">
        <w:t>computed and available for testing</w:t>
      </w:r>
      <w:r w:rsidR="00FA56ED">
        <w:t xml:space="preserve"> if the user checks the “Select Averaging in Place Filter” below.  In </w:t>
      </w:r>
      <w:r w:rsidR="00194AAA">
        <w:t>that</w:t>
      </w:r>
      <w:r w:rsidR="00FA56ED">
        <w:t xml:space="preserve"> case, </w:t>
      </w:r>
      <w:r w:rsidR="00FA56ED" w:rsidRPr="00923506">
        <w:t>during the</w:t>
      </w:r>
      <w:r w:rsidR="00EF5DE0">
        <w:t xml:space="preserve"> pre-normalization raw data</w:t>
      </w:r>
      <w:r w:rsidR="00FA56ED" w:rsidRPr="00923506">
        <w:t xml:space="preserve"> filtering process</w:t>
      </w:r>
      <w:r w:rsidR="007916A0">
        <w:t xml:space="preserve"> (see </w:t>
      </w:r>
      <w:hyperlink w:anchor="_Appendix_H._" w:history="1">
        <w:r w:rsidR="007916A0" w:rsidRPr="00FE6C5E">
          <w:rPr>
            <w:rStyle w:val="Hyperlink"/>
          </w:rPr>
          <w:t>Appendix H: Dynamic Baseline Analysis</w:t>
        </w:r>
      </w:hyperlink>
      <w:r w:rsidR="007916A0">
        <w:rPr>
          <w:rStyle w:val="Hyperlink"/>
        </w:rPr>
        <w:t>)</w:t>
      </w:r>
      <w:r w:rsidR="00FA56ED">
        <w:t>, at each measurement point, the</w:t>
      </w:r>
      <w:r w:rsidR="005A3002">
        <w:t xml:space="preserve"> original</w:t>
      </w:r>
      <w:r w:rsidR="00FA56ED">
        <w:t xml:space="preserve"> raw data is compared to the</w:t>
      </w:r>
      <w:r w:rsidR="00923506">
        <w:t xml:space="preserve"> averaged </w:t>
      </w:r>
      <w:r w:rsidR="00886C28">
        <w:t>(</w:t>
      </w:r>
      <w:r w:rsidR="00FA56ED">
        <w:t>filtered</w:t>
      </w:r>
      <w:r w:rsidR="00886C28">
        <w:t>) raw</w:t>
      </w:r>
      <w:r w:rsidR="00FA56ED">
        <w:t xml:space="preserve"> value</w:t>
      </w:r>
      <w:r w:rsidR="00886C28">
        <w:t>,</w:t>
      </w:r>
      <w:r w:rsidR="00FA56ED">
        <w:t xml:space="preserve"> and if the difference between the two exceeds </w:t>
      </w:r>
      <w:r w:rsidR="00FA56ED" w:rsidRPr="00923506">
        <w:t xml:space="preserve">a threshold, defined below </w:t>
      </w:r>
      <w:r w:rsidR="005A3002" w:rsidRPr="00F02E1D">
        <w:t>as</w:t>
      </w:r>
      <w:r w:rsidR="00FA56ED" w:rsidRPr="00923506">
        <w:t xml:space="preserve"> a</w:t>
      </w:r>
      <w:r w:rsidR="00FA56ED">
        <w:t xml:space="preserve"> specified percentage of the measured noise level for the channel being normalized, the measurement point is defined to be a level change.  </w:t>
      </w:r>
      <w:bookmarkEnd w:id="194"/>
      <w:r w:rsidR="00027498">
        <w:t>In other words, a level change is a raw data value that is changed significantly by the act of averaging with its neighboring values.  For example, it would be expected that a peak maximum would be significantly reduced by the action of averaging</w:t>
      </w:r>
      <w:r w:rsidR="00CB5B7A">
        <w:t xml:space="preserve"> with its neighbors</w:t>
      </w:r>
      <w:r w:rsidR="00027498">
        <w:t xml:space="preserve">.  </w:t>
      </w:r>
      <w:r w:rsidR="00C023BA">
        <w:t xml:space="preserve">On the other hand, if all of the raw data values in the averaging interval are within the channel noise level of each other, then the average value will be as well, so that a level change will not be recorded.  </w:t>
      </w:r>
      <w:r w:rsidR="00F01220">
        <w:t xml:space="preserve">A level change is defined to have occurred near a </w:t>
      </w:r>
      <w:r w:rsidR="008F08C5">
        <w:t>baseline estimation point</w:t>
      </w:r>
      <w:r w:rsidR="00F01220">
        <w:t xml:space="preserve"> if the difference</w:t>
      </w:r>
      <w:r w:rsidR="00C023BA">
        <w:t xml:space="preserve"> in</w:t>
      </w:r>
      <w:r w:rsidR="00F01220">
        <w:t xml:space="preserve"> time between the </w:t>
      </w:r>
      <w:r w:rsidR="008F08C5">
        <w:t>point</w:t>
      </w:r>
      <w:r w:rsidR="00C023BA">
        <w:t xml:space="preserve"> and the occurrence of the level change</w:t>
      </w:r>
      <w:r w:rsidR="00F01220">
        <w:t xml:space="preserve"> is less than the specified threshold (“Time Interval </w:t>
      </w:r>
      <w:r w:rsidR="00F02E1D">
        <w:t xml:space="preserve">from </w:t>
      </w:r>
      <w:r w:rsidR="00F01220">
        <w:t>Level Change to Remove Est. Pt”).</w:t>
      </w:r>
      <w:r w:rsidR="00923506">
        <w:t xml:space="preserve">  </w:t>
      </w:r>
    </w:p>
    <w:p w14:paraId="2D40CF68" w14:textId="77777777" w:rsidR="008F08C5" w:rsidRDefault="008F08C5" w:rsidP="00FA56ED"/>
    <w:p w14:paraId="0ED2E757" w14:textId="0AF36A7E" w:rsidR="00FA56ED" w:rsidRDefault="00FA56ED" w:rsidP="00FA56ED">
      <w:r>
        <w:t xml:space="preserve">If either a peak or a level change has occurred within the interval specified </w:t>
      </w:r>
      <w:r w:rsidR="00F01220">
        <w:t>as indicated above,</w:t>
      </w:r>
      <w:r>
        <w:t xml:space="preserve"> then the </w:t>
      </w:r>
      <w:r w:rsidR="008F08C5">
        <w:t>baseline estimation point</w:t>
      </w:r>
      <w:r>
        <w:t xml:space="preserve"> is rejected, i.e., it is not used in estimating the baseline.</w:t>
      </w:r>
    </w:p>
    <w:p w14:paraId="4C019EDD" w14:textId="77777777" w:rsidR="00FA56ED" w:rsidRDefault="00FA56ED" w:rsidP="00FA56ED"/>
    <w:p w14:paraId="483DA082" w14:textId="5CB8B4E7" w:rsidR="007B4864" w:rsidRDefault="007B4864" w:rsidP="009865C7">
      <w:r>
        <w:rPr>
          <w:rFonts w:ascii="Courier New" w:hAnsi="Courier New" w:cs="Courier New"/>
          <w:b/>
          <w:szCs w:val="20"/>
          <w:shd w:val="clear" w:color="auto" w:fill="C0F0C0"/>
        </w:rPr>
        <w:t xml:space="preserve">ILS BP </w:t>
      </w:r>
      <w:r w:rsidR="00027498">
        <w:rPr>
          <w:rFonts w:ascii="Courier New" w:hAnsi="Courier New" w:cs="Courier New"/>
          <w:b/>
          <w:szCs w:val="20"/>
          <w:shd w:val="clear" w:color="auto" w:fill="C0F0C0"/>
        </w:rPr>
        <w:t>Dividing High Noise from Low Noise Intervals</w:t>
      </w:r>
      <w:r>
        <w:rPr>
          <w:rFonts w:ascii="Courier New" w:hAnsi="Courier New" w:cs="Courier New"/>
          <w:b/>
          <w:szCs w:val="20"/>
          <w:shd w:val="clear" w:color="auto" w:fill="C0F0C0"/>
        </w:rPr>
        <w:t xml:space="preserve"> (Default = 80 bp)</w:t>
      </w:r>
      <w:r w:rsidRPr="00A308E2">
        <w:t xml:space="preserve"> </w:t>
      </w:r>
      <w:r>
        <w:t>This parameter is used by the algorithm</w:t>
      </w:r>
      <w:r w:rsidR="00CB5B7A">
        <w:t xml:space="preserve"> described</w:t>
      </w:r>
      <w:r w:rsidR="008F08C5">
        <w:t xml:space="preserve"> above</w:t>
      </w:r>
      <w:r>
        <w:t xml:space="preserve"> that tests baseline estimation </w:t>
      </w:r>
      <w:r w:rsidR="00027498">
        <w:t>points</w:t>
      </w:r>
      <w:r>
        <w:t>.  The algorithm uses two different percentages of the measured noise level, one to define peaks and the other to define level changes.</w:t>
      </w:r>
      <w:r w:rsidR="00654E03">
        <w:t xml:space="preserve">  (See </w:t>
      </w:r>
      <w:r w:rsidR="00F01220">
        <w:t>previous paragraph</w:t>
      </w:r>
      <w:r w:rsidR="00654E03">
        <w:t xml:space="preserve"> for explanations of peaks and level changes.)</w:t>
      </w:r>
      <w:r>
        <w:t xml:space="preserve">  This parameter allows the user to break the </w:t>
      </w:r>
      <w:r w:rsidR="00027498">
        <w:t xml:space="preserve">analysis </w:t>
      </w:r>
      <w:r>
        <w:t xml:space="preserve">into two </w:t>
      </w:r>
      <w:r w:rsidR="00CB5B7A">
        <w:t xml:space="preserve">regions, </w:t>
      </w:r>
      <w:r>
        <w:t xml:space="preserve">one </w:t>
      </w:r>
      <w:r w:rsidR="00027498">
        <w:t xml:space="preserve">with a higher ambient noise, presumably </w:t>
      </w:r>
      <w:r w:rsidR="00CB5B7A">
        <w:t>a region</w:t>
      </w:r>
      <w:r w:rsidR="00027498">
        <w:t xml:space="preserve"> nearer the primer peaks,</w:t>
      </w:r>
      <w:r>
        <w:t xml:space="preserve"> and the other</w:t>
      </w:r>
      <w:r w:rsidR="00027498">
        <w:t xml:space="preserve"> with lower ambient noise, presumably</w:t>
      </w:r>
      <w:r>
        <w:t xml:space="preserve"> farther away</w:t>
      </w:r>
      <w:r w:rsidR="00027498">
        <w:t xml:space="preserve"> from the primer peaks</w:t>
      </w:r>
      <w:r w:rsidR="00CB5B7A">
        <w:t xml:space="preserve">  This is</w:t>
      </w:r>
      <w:r>
        <w:t xml:space="preserve"> so that a different percentage of noise can be used </w:t>
      </w:r>
      <w:r w:rsidR="00CB5B7A">
        <w:t xml:space="preserve">for calculation </w:t>
      </w:r>
      <w:r>
        <w:t xml:space="preserve">when the baseline is likely to be more volatile (nearer the primer peaks) versus when the baseline is likely to be flatter (farther from the primer peaks).  </w:t>
      </w:r>
      <w:r w:rsidR="00171E56">
        <w:t xml:space="preserve">This is important because larger percentages in the options below generally work better in regions of higher baseline volatility, while lower percentages work better in regions of low baseline volatility.  </w:t>
      </w:r>
      <w:r w:rsidR="00CB5B7A">
        <w:t xml:space="preserve">For </w:t>
      </w:r>
      <w:r w:rsidR="00654E03">
        <w:t xml:space="preserve">all </w:t>
      </w:r>
      <w:r w:rsidR="008F08C5">
        <w:t>baseline estimation points</w:t>
      </w:r>
      <w:r w:rsidR="00654E03">
        <w:t xml:space="preserve"> </w:t>
      </w:r>
      <w:r w:rsidR="00F02E1D">
        <w:t>where</w:t>
      </w:r>
      <w:r w:rsidR="00654E03">
        <w:t xml:space="preserve"> the ILS base pair is </w:t>
      </w:r>
      <w:r w:rsidR="00CB5B7A">
        <w:t>smaller</w:t>
      </w:r>
      <w:r w:rsidR="00654E03">
        <w:t xml:space="preserve"> than </w:t>
      </w:r>
      <w:r w:rsidR="008F08C5">
        <w:t>this parameter</w:t>
      </w:r>
      <w:r w:rsidR="00654E03">
        <w:t xml:space="preserve">, </w:t>
      </w:r>
      <w:r w:rsidR="008F08C5">
        <w:t xml:space="preserve">OSIRIS will </w:t>
      </w:r>
      <w:r w:rsidR="00654E03">
        <w:t xml:space="preserve">use the high volatility noise percentages in the peak and level change tests.  For all </w:t>
      </w:r>
      <w:r w:rsidR="008F08C5">
        <w:t>baseline estimation points</w:t>
      </w:r>
      <w:r w:rsidR="00654E03">
        <w:t xml:space="preserve"> </w:t>
      </w:r>
      <w:r w:rsidR="00F02E1D">
        <w:t>where</w:t>
      </w:r>
      <w:r w:rsidR="00654E03">
        <w:t xml:space="preserve"> the ILS base pair is greater than </w:t>
      </w:r>
      <w:r w:rsidR="008F08C5">
        <w:t>this parameter</w:t>
      </w:r>
      <w:r w:rsidR="00654E03">
        <w:t xml:space="preserve">, </w:t>
      </w:r>
      <w:r w:rsidR="008F08C5">
        <w:t xml:space="preserve">OSIRIS will </w:t>
      </w:r>
      <w:r w:rsidR="00654E03">
        <w:t>use the low volatility noise percentages in the peak and level change tests.</w:t>
      </w:r>
    </w:p>
    <w:p w14:paraId="5A5FB6EB" w14:textId="2EE0A302" w:rsidR="007B4864" w:rsidRDefault="007B4864" w:rsidP="009865C7"/>
    <w:p w14:paraId="47BF0751" w14:textId="77777777" w:rsidR="0006526B" w:rsidRDefault="0006526B" w:rsidP="0006526B"/>
    <w:p w14:paraId="7ADA58B1" w14:textId="75128F73" w:rsidR="007B4864" w:rsidRDefault="007B4864" w:rsidP="009865C7">
      <w:r>
        <w:rPr>
          <w:rFonts w:ascii="Courier New" w:hAnsi="Courier New" w:cs="Courier New"/>
          <w:b/>
          <w:szCs w:val="20"/>
          <w:shd w:val="clear" w:color="auto" w:fill="C0F0C0"/>
        </w:rPr>
        <w:lastRenderedPageBreak/>
        <w:t>Use Proximity to Peaks (Default = checked)</w:t>
      </w:r>
      <w:r w:rsidR="00BF54C8">
        <w:t xml:space="preserve">  </w:t>
      </w:r>
      <w:r>
        <w:t xml:space="preserve">Checking this box causes </w:t>
      </w:r>
      <w:r w:rsidR="00465FD7">
        <w:t>OSIRIS</w:t>
      </w:r>
      <w:r>
        <w:t xml:space="preserve"> to test </w:t>
      </w:r>
      <w:r w:rsidR="004C72D8">
        <w:t>baseline estimation points</w:t>
      </w:r>
      <w:r>
        <w:t xml:space="preserve"> using </w:t>
      </w:r>
      <w:r w:rsidR="005D1E61">
        <w:t xml:space="preserve">only </w:t>
      </w:r>
      <w:r>
        <w:t xml:space="preserve">the proximity to peaks and not to level changes.  It is overridden by the “Use Proximity </w:t>
      </w:r>
      <w:r w:rsidR="005D1E61" w:rsidRPr="005D1E61">
        <w:t>to Both Peaks and Level Changes</w:t>
      </w:r>
      <w:r>
        <w:t>…” described below.</w:t>
      </w:r>
      <w:r w:rsidR="004C72D8">
        <w:t xml:space="preserve">  One reason for checking this box could be that the new averaging-in-place filter is not selected, and so level change data is not available.</w:t>
      </w:r>
      <w:r w:rsidR="007861AB">
        <w:t xml:space="preserve">  Another reason for checking this box could be that the</w:t>
      </w:r>
      <w:r w:rsidR="00CB5B7A">
        <w:t xml:space="preserve"> user’s</w:t>
      </w:r>
      <w:r w:rsidR="007861AB">
        <w:t xml:space="preserve"> raw data volatility is so high that the level change algorithm does not work well.</w:t>
      </w:r>
    </w:p>
    <w:p w14:paraId="74A9EA80" w14:textId="0C3748CE" w:rsidR="007B4864" w:rsidRDefault="007B4864" w:rsidP="009865C7"/>
    <w:p w14:paraId="3FF0CFD1" w14:textId="737F5DBA" w:rsidR="007B4864" w:rsidRDefault="004C72D8" w:rsidP="009865C7">
      <w:r>
        <w:rPr>
          <w:rFonts w:ascii="Courier New" w:hAnsi="Courier New" w:cs="Courier New"/>
          <w:b/>
          <w:szCs w:val="20"/>
          <w:shd w:val="clear" w:color="auto" w:fill="C0F0C0"/>
        </w:rPr>
        <w:t>Time Interval</w:t>
      </w:r>
      <w:r w:rsidR="007B4864">
        <w:rPr>
          <w:rFonts w:ascii="Courier New" w:hAnsi="Courier New" w:cs="Courier New"/>
          <w:b/>
          <w:szCs w:val="20"/>
          <w:shd w:val="clear" w:color="auto" w:fill="C0F0C0"/>
        </w:rPr>
        <w:t xml:space="preserve"> from Peak to Remove </w:t>
      </w:r>
      <w:r w:rsidR="00562E80">
        <w:rPr>
          <w:rFonts w:ascii="Courier New" w:hAnsi="Courier New" w:cs="Courier New"/>
          <w:b/>
          <w:szCs w:val="20"/>
          <w:shd w:val="clear" w:color="auto" w:fill="C0F0C0"/>
        </w:rPr>
        <w:t>Estimation Point</w:t>
      </w:r>
      <w:r w:rsidR="007B4864">
        <w:rPr>
          <w:rFonts w:ascii="Courier New" w:hAnsi="Courier New" w:cs="Courier New"/>
          <w:b/>
          <w:szCs w:val="20"/>
          <w:shd w:val="clear" w:color="auto" w:fill="C0F0C0"/>
        </w:rPr>
        <w:t xml:space="preserve"> (Default = </w:t>
      </w:r>
      <w:r w:rsidR="002570EF">
        <w:rPr>
          <w:rFonts w:ascii="Courier New" w:hAnsi="Courier New" w:cs="Courier New"/>
          <w:b/>
          <w:szCs w:val="20"/>
          <w:shd w:val="clear" w:color="auto" w:fill="C0F0C0"/>
        </w:rPr>
        <w:t>5 Measurements</w:t>
      </w:r>
      <w:r w:rsidR="007B4864">
        <w:rPr>
          <w:rFonts w:ascii="Courier New" w:hAnsi="Courier New" w:cs="Courier New"/>
          <w:b/>
          <w:szCs w:val="20"/>
          <w:shd w:val="clear" w:color="auto" w:fill="C0F0C0"/>
        </w:rPr>
        <w:t>)</w:t>
      </w:r>
      <w:r w:rsidR="007B4864" w:rsidRPr="00A308E2">
        <w:t xml:space="preserve"> </w:t>
      </w:r>
      <w:r w:rsidR="00C023BA">
        <w:t xml:space="preserve"> </w:t>
      </w:r>
      <w:r w:rsidR="002570EF">
        <w:t>For the proximity to peak test, this parameter specifies how close a peak</w:t>
      </w:r>
      <w:r w:rsidR="00963954">
        <w:t xml:space="preserve"> (See </w:t>
      </w:r>
      <w:hyperlink w:anchor="DefinitionOfPeak" w:history="1">
        <w:r w:rsidR="00963954" w:rsidRPr="00963954">
          <w:rPr>
            <w:rStyle w:val="Hyperlink"/>
          </w:rPr>
          <w:t>above</w:t>
        </w:r>
      </w:hyperlink>
      <w:r w:rsidR="00963954">
        <w:t>)</w:t>
      </w:r>
      <w:r w:rsidR="005D1E61">
        <w:t xml:space="preserve"> </w:t>
      </w:r>
      <w:r w:rsidR="002570EF">
        <w:t xml:space="preserve">must be to a </w:t>
      </w:r>
      <w:r w:rsidR="007861AB">
        <w:t>baseline estimation point</w:t>
      </w:r>
      <w:r w:rsidR="002570EF">
        <w:t xml:space="preserve"> in </w:t>
      </w:r>
      <w:r w:rsidR="00C023BA">
        <w:t xml:space="preserve">time </w:t>
      </w:r>
      <w:r w:rsidR="005D1E61">
        <w:t>units</w:t>
      </w:r>
      <w:r w:rsidR="002570EF">
        <w:t xml:space="preserve">, to reject the </w:t>
      </w:r>
      <w:r w:rsidR="007861AB">
        <w:t>point</w:t>
      </w:r>
      <w:r w:rsidR="002570EF">
        <w:t>.  For the default</w:t>
      </w:r>
      <w:r w:rsidR="00C023BA">
        <w:t xml:space="preserve"> value</w:t>
      </w:r>
      <w:r w:rsidR="002570EF">
        <w:t xml:space="preserve"> of 5, if a peak occurs within 5</w:t>
      </w:r>
      <w:r w:rsidR="00C023BA">
        <w:t xml:space="preserve"> time</w:t>
      </w:r>
      <w:r w:rsidR="002570EF">
        <w:t xml:space="preserve"> </w:t>
      </w:r>
      <w:r w:rsidR="005D1E61">
        <w:t>units</w:t>
      </w:r>
      <w:r w:rsidR="002570EF">
        <w:t xml:space="preserve"> of a </w:t>
      </w:r>
      <w:r w:rsidR="007861AB">
        <w:t>baseline estimation point</w:t>
      </w:r>
      <w:r w:rsidR="002570EF">
        <w:t xml:space="preserve">, </w:t>
      </w:r>
      <w:r w:rsidR="007861AB">
        <w:t>it</w:t>
      </w:r>
      <w:r w:rsidR="002570EF">
        <w:t xml:space="preserve"> is rejected.</w:t>
      </w:r>
      <w:r w:rsidR="00562E80">
        <w:t xml:space="preserve">  If this value is made </w:t>
      </w:r>
      <w:r w:rsidR="00963954">
        <w:t>smaller</w:t>
      </w:r>
      <w:r w:rsidR="00562E80">
        <w:t xml:space="preserve">, the quality of the estimation points may be compromised by </w:t>
      </w:r>
      <w:r w:rsidR="005D1E61">
        <w:t>placing estimation</w:t>
      </w:r>
      <w:r w:rsidR="00562E80">
        <w:t xml:space="preserve"> </w:t>
      </w:r>
      <w:r w:rsidR="005D1E61">
        <w:t xml:space="preserve">points on the raised edges of </w:t>
      </w:r>
      <w:r w:rsidR="00562E80">
        <w:t>peaks.  If this value is made larger, the number of estimation points may be reduced, which could adversely affect the accuracy of the baseline estimate.</w:t>
      </w:r>
    </w:p>
    <w:p w14:paraId="26AAB6DD" w14:textId="113B28C1" w:rsidR="002570EF" w:rsidRDefault="002570EF" w:rsidP="009865C7"/>
    <w:p w14:paraId="6C5642FE" w14:textId="6C7AE37E" w:rsidR="0054544B" w:rsidRDefault="004C72D8" w:rsidP="009865C7">
      <w:r>
        <w:rPr>
          <w:rFonts w:ascii="Courier New" w:hAnsi="Courier New" w:cs="Courier New"/>
          <w:b/>
          <w:szCs w:val="20"/>
          <w:shd w:val="clear" w:color="auto" w:fill="C0F0C0"/>
        </w:rPr>
        <w:t>High Noise</w:t>
      </w:r>
      <w:r w:rsidR="00EA1C41">
        <w:rPr>
          <w:rFonts w:ascii="Courier New" w:hAnsi="Courier New" w:cs="Courier New"/>
          <w:b/>
          <w:szCs w:val="20"/>
          <w:shd w:val="clear" w:color="auto" w:fill="C0F0C0"/>
        </w:rPr>
        <w:t xml:space="preserv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 xml:space="preserve">Percent of </w:t>
      </w:r>
      <w:r w:rsidR="002570EF">
        <w:rPr>
          <w:rFonts w:ascii="Courier New" w:hAnsi="Courier New" w:cs="Courier New"/>
          <w:b/>
          <w:szCs w:val="20"/>
          <w:shd w:val="clear" w:color="auto" w:fill="C0F0C0"/>
        </w:rPr>
        <w:t>Noise Range) (Default = 160%)</w:t>
      </w:r>
      <w:r w:rsidR="003934BC" w:rsidRPr="00C023BA">
        <w:t xml:space="preserve">  </w:t>
      </w:r>
      <w:r w:rsidR="008D118E">
        <w:t>This percentage defines the height threshold for detecting a peak</w:t>
      </w:r>
      <w:r w:rsidR="00EA1C41">
        <w:t xml:space="preserve"> to be used in the high noise interval, as specified in “ILS BP Dividing High Noise from Low Noise…”</w:t>
      </w:r>
      <w:r w:rsidR="008D118E">
        <w:t>.  For the default value</w:t>
      </w:r>
      <w:r w:rsidR="0041221B">
        <w:t>,</w:t>
      </w:r>
      <w:r w:rsidR="008D118E">
        <w:t xml:space="preserve"> the minimum height for</w:t>
      </w:r>
      <w:r w:rsidR="006B3C07">
        <w:t xml:space="preserve"> a raw data value to be called</w:t>
      </w:r>
      <w:r w:rsidR="008D118E">
        <w:t xml:space="preserve"> a peak is 160% </w:t>
      </w:r>
      <w:r w:rsidR="007861AB">
        <w:t>of</w:t>
      </w:r>
      <w:r w:rsidR="008D118E">
        <w:t xml:space="preserve"> the </w:t>
      </w:r>
      <w:r w:rsidR="00DB7748">
        <w:t xml:space="preserve">channel’s </w:t>
      </w:r>
      <w:hyperlink w:anchor="NoiseDefinition" w:history="1">
        <w:r w:rsidR="008D118E" w:rsidRPr="007E08B1">
          <w:rPr>
            <w:rStyle w:val="Hyperlink"/>
          </w:rPr>
          <w:t>measured noise</w:t>
        </w:r>
      </w:hyperlink>
      <w:r w:rsidR="008D118E">
        <w:t xml:space="preserve"> range.  </w:t>
      </w:r>
      <w:r w:rsidR="00EE61EF">
        <w:t>Increasing this</w:t>
      </w:r>
      <w:r w:rsidR="00EA1C41">
        <w:t xml:space="preserve"> value </w:t>
      </w:r>
      <w:r w:rsidR="00EE61EF">
        <w:t>can</w:t>
      </w:r>
      <w:r w:rsidR="00B915F9">
        <w:t xml:space="preserve"> include more baseline estimation points in the high noise interval, which may result in a more accurate baseline estimate</w:t>
      </w:r>
      <w:r w:rsidR="00EE61EF">
        <w:t xml:space="preserve"> in that region</w:t>
      </w:r>
      <w:r w:rsidR="00B915F9">
        <w:t>.</w:t>
      </w:r>
      <w:r w:rsidR="007861AB">
        <w:t xml:space="preserve">  However, if made too large, it may cause the inclusion of actual peaks in the baseline estimate, which </w:t>
      </w:r>
      <w:r w:rsidR="00EE61EF">
        <w:t>could</w:t>
      </w:r>
      <w:r w:rsidR="007861AB">
        <w:t xml:space="preserve"> skew the </w:t>
      </w:r>
      <w:r w:rsidR="00EE61EF">
        <w:t xml:space="preserve">baseline </w:t>
      </w:r>
      <w:r w:rsidR="008E34F2">
        <w:t>estimate</w:t>
      </w:r>
      <w:r w:rsidR="00EE61EF">
        <w:t xml:space="preserve"> in that region</w:t>
      </w:r>
      <w:r w:rsidR="007861AB">
        <w:t>.</w:t>
      </w:r>
      <w:r w:rsidR="002570EF">
        <w:t xml:space="preserve">  </w:t>
      </w:r>
      <w:r w:rsidR="00963954">
        <w:t>If this value is made too small, especially if there is a lot of baseline drift near the primer peaks, there may be too few baseline estimation points in the high noise zone and the computed baseline could provide a poor estimate of the actual baseline.</w:t>
      </w:r>
    </w:p>
    <w:p w14:paraId="0CBF24A9" w14:textId="77777777" w:rsidR="0054544B" w:rsidRDefault="0054544B" w:rsidP="009865C7"/>
    <w:p w14:paraId="25972485" w14:textId="1AAAC2CA" w:rsidR="002570EF" w:rsidRDefault="0054544B" w:rsidP="009865C7">
      <w:r>
        <w:t>For the default value of the “</w:t>
      </w:r>
      <w:r w:rsidRPr="00852540">
        <w:t>ILS BP Dividing High Noise from Low Noise</w:t>
      </w:r>
      <w:r>
        <w:t xml:space="preserve">…” above, this applies to estimation points where the ILS BP is less than 80 base pairs.  </w:t>
      </w:r>
    </w:p>
    <w:p w14:paraId="4B9F39D7" w14:textId="39AF8EE2" w:rsidR="002570EF" w:rsidRDefault="002570EF" w:rsidP="009865C7"/>
    <w:p w14:paraId="1F094B2C" w14:textId="3500F994" w:rsidR="002570EF" w:rsidRDefault="00EA1C41" w:rsidP="009865C7">
      <w:r>
        <w:rPr>
          <w:rFonts w:ascii="Courier New" w:hAnsi="Courier New" w:cs="Courier New"/>
          <w:b/>
          <w:szCs w:val="20"/>
          <w:shd w:val="clear" w:color="auto" w:fill="C0F0C0"/>
        </w:rPr>
        <w:t>Low Noise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Percent of Noise Range</w:t>
      </w:r>
      <w:r w:rsidR="002570EF">
        <w:rPr>
          <w:rFonts w:ascii="Courier New" w:hAnsi="Courier New" w:cs="Courier New"/>
          <w:b/>
          <w:szCs w:val="20"/>
          <w:shd w:val="clear" w:color="auto" w:fill="C0F0C0"/>
        </w:rPr>
        <w:t>) (Default = 100</w:t>
      </w:r>
      <w:r w:rsidR="00963954">
        <w:rPr>
          <w:rFonts w:ascii="Courier New" w:hAnsi="Courier New" w:cs="Courier New"/>
          <w:b/>
          <w:szCs w:val="20"/>
          <w:shd w:val="clear" w:color="auto" w:fill="C0F0C0"/>
        </w:rPr>
        <w:t>%)</w:t>
      </w:r>
      <w:r w:rsidR="00B915F9" w:rsidRPr="00B915F9">
        <w:t xml:space="preserve"> </w:t>
      </w:r>
      <w:r w:rsidR="00B915F9">
        <w:t>This percentage defines the height threshold for detecting a peak to be used in the low noise interval, as specified in “ILS BP Dividing High Noise from Low Noise…”.</w:t>
      </w:r>
      <w:r w:rsidR="002570EF">
        <w:t xml:space="preserve">  For the default value, </w:t>
      </w:r>
      <w:r w:rsidR="002570EF" w:rsidRPr="001B1E2C">
        <w:t>the</w:t>
      </w:r>
      <w:r w:rsidR="002570EF">
        <w:t xml:space="preserve"> minimum height for</w:t>
      </w:r>
      <w:r w:rsidR="006B3C07">
        <w:t xml:space="preserve"> a raw data value to be called</w:t>
      </w:r>
      <w:r w:rsidR="002570EF">
        <w:t xml:space="preserve"> a peak is 10</w:t>
      </w:r>
      <w:r w:rsidR="00B915F9">
        <w:t>0% of</w:t>
      </w:r>
      <w:r w:rsidR="00963954">
        <w:t xml:space="preserve"> </w:t>
      </w:r>
      <w:r w:rsidR="002570EF">
        <w:t xml:space="preserve">the </w:t>
      </w:r>
      <w:r w:rsidR="00DB7748">
        <w:t xml:space="preserve">channel’s </w:t>
      </w:r>
      <w:hyperlink w:anchor="NoiseDefinition" w:history="1">
        <w:r w:rsidR="002570EF" w:rsidRPr="007E08B1">
          <w:rPr>
            <w:rStyle w:val="Hyperlink"/>
          </w:rPr>
          <w:t>measured noise</w:t>
        </w:r>
      </w:hyperlink>
      <w:r w:rsidR="002570EF">
        <w:t xml:space="preserve"> range.  </w:t>
      </w:r>
      <w:r w:rsidR="00A25A45">
        <w:t>Increasing</w:t>
      </w:r>
      <w:r w:rsidR="001B1E2C">
        <w:t xml:space="preserve"> this value </w:t>
      </w:r>
      <w:r w:rsidR="00A25A45">
        <w:t>can</w:t>
      </w:r>
      <w:r w:rsidR="001B1E2C">
        <w:t xml:space="preserve"> include more baseline estimation points in the low noise </w:t>
      </w:r>
      <w:r w:rsidR="00A25A45">
        <w:t>region</w:t>
      </w:r>
      <w:r w:rsidR="001B1E2C">
        <w:t>, which</w:t>
      </w:r>
      <w:r w:rsidR="00A25A45">
        <w:t xml:space="preserve"> </w:t>
      </w:r>
      <w:r w:rsidR="001B1E2C">
        <w:t>may result in a more accurate baseline estimate.</w:t>
      </w:r>
      <w:r w:rsidR="007861AB" w:rsidRPr="007861AB">
        <w:t xml:space="preserve"> </w:t>
      </w:r>
      <w:r w:rsidR="007861AB">
        <w:t xml:space="preserve"> As with the high noise peak height, if this value is made too large, it may cause the inclusion of actual peaks in the baseline estimate, which would skew the </w:t>
      </w:r>
      <w:r w:rsidR="00A25A45">
        <w:t xml:space="preserve">baseline </w:t>
      </w:r>
      <w:r w:rsidR="007861AB">
        <w:t>estimate.</w:t>
      </w:r>
      <w:r w:rsidR="001B1E2C">
        <w:t xml:space="preserve">  If this value is made too small, especially if there is a lot of baseline drift even far away from the primer peaks, there may be too few baseline estimation points in the low noise </w:t>
      </w:r>
      <w:r w:rsidR="00A25A45">
        <w:t>region</w:t>
      </w:r>
      <w:r w:rsidR="001B1E2C">
        <w:t xml:space="preserve"> and the computed baseline could provide a poor estimate of the actual baseline.</w:t>
      </w:r>
    </w:p>
    <w:p w14:paraId="699A3F9B" w14:textId="5D8715B8" w:rsidR="0054544B" w:rsidRDefault="0054544B" w:rsidP="009865C7"/>
    <w:p w14:paraId="225909B7" w14:textId="4CD66B1A" w:rsidR="0054544B" w:rsidRDefault="0054544B" w:rsidP="009865C7">
      <w:r>
        <w:t>For the default value of the “</w:t>
      </w:r>
      <w:r w:rsidRPr="00852540">
        <w:t>ILS BP Dividing High Noise from Low Noise</w:t>
      </w:r>
      <w:r>
        <w:t xml:space="preserve">…” above, this applies to estimation points where the ILS BP is greater than 80 base pairs.  </w:t>
      </w:r>
    </w:p>
    <w:p w14:paraId="0D3D6E90" w14:textId="3A6357CF" w:rsidR="00FE0457" w:rsidRDefault="00FE0457" w:rsidP="009865C7"/>
    <w:p w14:paraId="4E2608C8" w14:textId="3F99E196" w:rsidR="00FE0457" w:rsidRDefault="00FE0457" w:rsidP="00FE0457">
      <w:r>
        <w:rPr>
          <w:rFonts w:ascii="Courier New" w:hAnsi="Courier New" w:cs="Courier New"/>
          <w:b/>
          <w:szCs w:val="20"/>
          <w:shd w:val="clear" w:color="auto" w:fill="C0F0C0"/>
        </w:rPr>
        <w:t xml:space="preserve">Use Proximity </w:t>
      </w:r>
      <w:r w:rsidR="005D3179">
        <w:rPr>
          <w:rFonts w:ascii="Courier New" w:hAnsi="Courier New" w:cs="Courier New"/>
          <w:b/>
          <w:szCs w:val="20"/>
          <w:shd w:val="clear" w:color="auto" w:fill="C0F0C0"/>
        </w:rPr>
        <w:t xml:space="preserve">to </w:t>
      </w:r>
      <w:r>
        <w:rPr>
          <w:rFonts w:ascii="Courier New" w:hAnsi="Courier New" w:cs="Courier New"/>
          <w:b/>
          <w:szCs w:val="20"/>
          <w:shd w:val="clear" w:color="auto" w:fill="C0F0C0"/>
        </w:rPr>
        <w:t>Both Peaks and Level Changes (Overrides Peaks Only Above) (Default</w:t>
      </w:r>
      <w:r w:rsidR="001B1E2C">
        <w:rPr>
          <w:rFonts w:ascii="Courier New" w:hAnsi="Courier New" w:cs="Courier New"/>
          <w:b/>
          <w:szCs w:val="20"/>
          <w:shd w:val="clear" w:color="auto" w:fill="C0F0C0"/>
        </w:rPr>
        <w:t>)</w:t>
      </w:r>
      <w:r>
        <w:rPr>
          <w:rFonts w:ascii="Courier New" w:hAnsi="Courier New" w:cs="Courier New"/>
          <w:b/>
          <w:szCs w:val="20"/>
          <w:shd w:val="clear" w:color="auto" w:fill="C0F0C0"/>
        </w:rPr>
        <w:t xml:space="preserve"> = checked)</w:t>
      </w:r>
      <w:r w:rsidRPr="00A308E2">
        <w:t xml:space="preserve"> </w:t>
      </w:r>
      <w:r>
        <w:t xml:space="preserve">Checking this box causes </w:t>
      </w:r>
      <w:r w:rsidR="00465FD7">
        <w:t>OSIRIS</w:t>
      </w:r>
      <w:r>
        <w:t xml:space="preserve"> to test </w:t>
      </w:r>
      <w:r w:rsidR="00562E80">
        <w:t>baseline estimation points</w:t>
      </w:r>
      <w:r>
        <w:t xml:space="preserve"> using the proximity to </w:t>
      </w:r>
      <w:r w:rsidR="001B1E2C">
        <w:t>level changes</w:t>
      </w:r>
      <w:r>
        <w:t xml:space="preserve"> as well as to </w:t>
      </w:r>
      <w:r w:rsidR="001B1E2C">
        <w:t>peaks</w:t>
      </w:r>
      <w:r>
        <w:t>.  It overrides the “Use Proximity to Peaks Only…” described above.</w:t>
      </w:r>
    </w:p>
    <w:p w14:paraId="242BBE52" w14:textId="77777777" w:rsidR="00FE0457" w:rsidRDefault="00FE0457" w:rsidP="00FE0457"/>
    <w:p w14:paraId="3D310537" w14:textId="0DBDB1C5" w:rsidR="00FE0457" w:rsidRDefault="00562E80" w:rsidP="00FE0457">
      <w:r>
        <w:rPr>
          <w:rFonts w:ascii="Courier New" w:hAnsi="Courier New" w:cs="Courier New"/>
          <w:b/>
          <w:szCs w:val="20"/>
          <w:shd w:val="clear" w:color="auto" w:fill="C0F0C0"/>
        </w:rPr>
        <w:t>Time Interval</w:t>
      </w:r>
      <w:r w:rsidR="00FE0457">
        <w:rPr>
          <w:rFonts w:ascii="Courier New" w:hAnsi="Courier New" w:cs="Courier New"/>
          <w:b/>
          <w:szCs w:val="20"/>
          <w:shd w:val="clear" w:color="auto" w:fill="C0F0C0"/>
        </w:rPr>
        <w:t xml:space="preserve"> from Level Change to Remove </w:t>
      </w:r>
      <w:r>
        <w:rPr>
          <w:rFonts w:ascii="Courier New" w:hAnsi="Courier New" w:cs="Courier New"/>
          <w:b/>
          <w:szCs w:val="20"/>
          <w:shd w:val="clear" w:color="auto" w:fill="C0F0C0"/>
        </w:rPr>
        <w:t>Estimation Point</w:t>
      </w:r>
      <w:r w:rsidR="00FE0457">
        <w:rPr>
          <w:rFonts w:ascii="Courier New" w:hAnsi="Courier New" w:cs="Courier New"/>
          <w:b/>
          <w:szCs w:val="20"/>
          <w:shd w:val="clear" w:color="auto" w:fill="C0F0C0"/>
        </w:rPr>
        <w:t xml:space="preserve"> (Default = </w:t>
      </w:r>
      <w:r w:rsidR="00FE0457" w:rsidRPr="001B1E2C">
        <w:rPr>
          <w:rFonts w:ascii="Courier New" w:hAnsi="Courier New" w:cs="Courier New"/>
          <w:b/>
          <w:szCs w:val="20"/>
          <w:shd w:val="clear" w:color="auto" w:fill="C0F0C0"/>
        </w:rPr>
        <w:t>5</w:t>
      </w:r>
      <w:r w:rsidR="001B1E2C">
        <w:rPr>
          <w:rFonts w:ascii="Courier New" w:hAnsi="Courier New" w:cs="Courier New"/>
          <w:b/>
          <w:szCs w:val="20"/>
          <w:shd w:val="clear" w:color="auto" w:fill="C0F0C0"/>
        </w:rPr>
        <w:t xml:space="preserve"> </w:t>
      </w:r>
      <w:r w:rsidR="00FE0457" w:rsidRPr="001B1E2C">
        <w:rPr>
          <w:rFonts w:ascii="Courier New" w:hAnsi="Courier New" w:cs="Courier New"/>
          <w:b/>
          <w:szCs w:val="20"/>
          <w:shd w:val="clear" w:color="auto" w:fill="C0F0C0"/>
        </w:rPr>
        <w:t>Measurement</w:t>
      </w:r>
      <w:r w:rsidR="00FE0457">
        <w:rPr>
          <w:rFonts w:ascii="Courier New" w:hAnsi="Courier New" w:cs="Courier New"/>
          <w:b/>
          <w:szCs w:val="20"/>
          <w:shd w:val="clear" w:color="auto" w:fill="C0F0C0"/>
        </w:rPr>
        <w:t>s)</w:t>
      </w:r>
      <w:r w:rsidR="00FE0457" w:rsidRPr="00A308E2">
        <w:t xml:space="preserve"> </w:t>
      </w:r>
      <w:r w:rsidR="00FE0457">
        <w:t xml:space="preserve">For the proximity to level change test, this parameter specifies how close a level change, </w:t>
      </w:r>
      <w:hyperlink w:anchor="DefinitionOfLevelChange" w:history="1">
        <w:r w:rsidR="00FE0457" w:rsidRPr="004276CC">
          <w:rPr>
            <w:rStyle w:val="Hyperlink"/>
          </w:rPr>
          <w:t>as defined above</w:t>
        </w:r>
      </w:hyperlink>
      <w:r w:rsidR="00FE0457" w:rsidRPr="001B1E2C">
        <w:t>, m</w:t>
      </w:r>
      <w:r w:rsidR="00FE0457">
        <w:t xml:space="preserve">ust be to a </w:t>
      </w:r>
      <w:r w:rsidR="001B1E2C">
        <w:t>baseline estimation point</w:t>
      </w:r>
      <w:r w:rsidR="00FE0457">
        <w:t xml:space="preserve"> in</w:t>
      </w:r>
      <w:r w:rsidR="001B1E2C">
        <w:t xml:space="preserve"> time</w:t>
      </w:r>
      <w:r w:rsidR="00FE0457">
        <w:t xml:space="preserve"> </w:t>
      </w:r>
      <w:r w:rsidR="004E0731">
        <w:t>units</w:t>
      </w:r>
      <w:r w:rsidR="00FE0457">
        <w:t xml:space="preserve">, to reject the </w:t>
      </w:r>
      <w:r w:rsidR="007861AB">
        <w:t>point</w:t>
      </w:r>
      <w:r w:rsidR="00FE0457">
        <w:t>.  For the default of 5</w:t>
      </w:r>
      <w:r w:rsidR="001B1E2C">
        <w:t xml:space="preserve">, </w:t>
      </w:r>
      <w:r w:rsidR="00FE0457">
        <w:t xml:space="preserve">if a level change occurs within 5 </w:t>
      </w:r>
      <w:r w:rsidR="001B1E2C">
        <w:t xml:space="preserve">time </w:t>
      </w:r>
      <w:r w:rsidR="004E0731">
        <w:t>units</w:t>
      </w:r>
      <w:r w:rsidR="00FE0457">
        <w:t xml:space="preserve"> of a </w:t>
      </w:r>
      <w:r w:rsidR="007861AB">
        <w:t>baseline estimation point</w:t>
      </w:r>
      <w:r w:rsidR="00FE0457">
        <w:t xml:space="preserve">, </w:t>
      </w:r>
      <w:r w:rsidR="007861AB">
        <w:t>it</w:t>
      </w:r>
      <w:r w:rsidR="00FE0457">
        <w:t xml:space="preserve"> is rejected.</w:t>
      </w:r>
    </w:p>
    <w:p w14:paraId="1CA1D604" w14:textId="77777777" w:rsidR="00FE0457" w:rsidRDefault="00FE0457" w:rsidP="00FE0457"/>
    <w:p w14:paraId="2F0A0294" w14:textId="04A7B06D" w:rsidR="006B3C07" w:rsidRDefault="00932EAB" w:rsidP="006B3C07">
      <w:r>
        <w:rPr>
          <w:rFonts w:ascii="Courier New" w:hAnsi="Courier New" w:cs="Courier New"/>
          <w:b/>
          <w:szCs w:val="20"/>
          <w:shd w:val="clear" w:color="auto" w:fill="C0F0C0"/>
        </w:rPr>
        <w:t>High Noise Interval</w:t>
      </w:r>
      <w:r w:rsidR="00FE0457">
        <w:rPr>
          <w:rFonts w:ascii="Courier New" w:hAnsi="Courier New" w:cs="Courier New"/>
          <w:b/>
          <w:szCs w:val="20"/>
          <w:shd w:val="clear" w:color="auto" w:fill="C0F0C0"/>
        </w:rPr>
        <w:t xml:space="preserve">: </w:t>
      </w:r>
      <w:r w:rsidR="00073D80">
        <w:rPr>
          <w:rFonts w:ascii="Courier New" w:hAnsi="Courier New" w:cs="Courier New"/>
          <w:b/>
          <w:szCs w:val="20"/>
          <w:shd w:val="clear" w:color="auto" w:fill="C0F0C0"/>
        </w:rPr>
        <w:t xml:space="preserve">Level </w:t>
      </w:r>
      <w:r w:rsidR="00FE0457">
        <w:rPr>
          <w:rFonts w:ascii="Courier New" w:hAnsi="Courier New" w:cs="Courier New"/>
          <w:b/>
          <w:szCs w:val="20"/>
          <w:shd w:val="clear" w:color="auto" w:fill="C0F0C0"/>
        </w:rPr>
        <w:t>Change &gt; (</w:t>
      </w:r>
      <w:r w:rsidR="00073D80">
        <w:rPr>
          <w:rFonts w:ascii="Courier New" w:hAnsi="Courier New" w:cs="Courier New"/>
          <w:b/>
          <w:szCs w:val="20"/>
          <w:shd w:val="clear" w:color="auto" w:fill="C0F0C0"/>
        </w:rPr>
        <w:t xml:space="preserve">Percent of </w:t>
      </w:r>
      <w:r w:rsidR="00FE0457">
        <w:rPr>
          <w:rFonts w:ascii="Courier New" w:hAnsi="Courier New" w:cs="Courier New"/>
          <w:b/>
          <w:szCs w:val="20"/>
          <w:shd w:val="clear" w:color="auto" w:fill="C0F0C0"/>
        </w:rPr>
        <w:t>Noise Range) (Default = 160%)</w:t>
      </w:r>
      <w:r w:rsidR="00FE0457" w:rsidRPr="00A308E2">
        <w:t xml:space="preserve"> </w:t>
      </w:r>
      <w:r w:rsidR="007861AB">
        <w:t>This percentage defines the height threshold for detecting a level change to be used in the high noise interval, as specified in “ILS BP Dividing High Noise from Low Noise…”.</w:t>
      </w:r>
      <w:r w:rsidR="00FE0457">
        <w:t xml:space="preserve">  For the default value of 160%, the minimum height for a</w:t>
      </w:r>
      <w:r w:rsidR="006B3C07">
        <w:t xml:space="preserve"> raw data value to be called a</w:t>
      </w:r>
      <w:r w:rsidR="00FE0457">
        <w:t xml:space="preserve"> level change, is 160% </w:t>
      </w:r>
      <w:r w:rsidR="008E0FF8">
        <w:t>of</w:t>
      </w:r>
      <w:r w:rsidR="00FE0457">
        <w:t xml:space="preserve"> the </w:t>
      </w:r>
      <w:r w:rsidR="00DB7748">
        <w:t xml:space="preserve">channel’s </w:t>
      </w:r>
      <w:hyperlink w:anchor="NoiseDefinition" w:history="1">
        <w:r w:rsidR="00FE0457" w:rsidRPr="007E08B1">
          <w:rPr>
            <w:rStyle w:val="Hyperlink"/>
          </w:rPr>
          <w:t>measured noise</w:t>
        </w:r>
      </w:hyperlink>
      <w:r w:rsidR="00FE0457">
        <w:t xml:space="preserve"> range.  </w:t>
      </w:r>
      <w:r w:rsidR="00DB7748">
        <w:t>Increasing this value can</w:t>
      </w:r>
      <w:r w:rsidR="006B3C07">
        <w:t xml:space="preserve"> include more baseline estimation points in the high noise </w:t>
      </w:r>
      <w:r w:rsidR="003453BB">
        <w:t>region</w:t>
      </w:r>
      <w:r w:rsidR="006B3C07">
        <w:t xml:space="preserve">, which, in turn, may result in a more accurate baseline estimate.  However, if made too large, it may cause the inclusion of large level changes in the baseline samples, which would skew the baseline estimate.  If this value is made too small, especially if there is a lot of baseline drift near the primer peaks, there may be too few baseline estimation points in the high noise </w:t>
      </w:r>
      <w:r w:rsidR="003453BB">
        <w:t>region</w:t>
      </w:r>
      <w:r w:rsidR="006B3C07">
        <w:t xml:space="preserve"> and the computed baseline could provide a poor estimate of the actual baseline.</w:t>
      </w:r>
    </w:p>
    <w:p w14:paraId="079C126D" w14:textId="7D85CF8C" w:rsidR="00FE0457" w:rsidRDefault="00FE0457" w:rsidP="00FE0457"/>
    <w:p w14:paraId="1178188F" w14:textId="4752F29A" w:rsidR="0054544B" w:rsidRDefault="0054544B" w:rsidP="00FE0457">
      <w:r w:rsidRPr="004276CC">
        <w:t>For the default value of the “ILS BP Dividing High Noise from Low Noise…” above, this applies to estimation points where the ILS BP is less than 80 base pairs.</w:t>
      </w:r>
      <w:r>
        <w:t xml:space="preserve">  </w:t>
      </w:r>
    </w:p>
    <w:p w14:paraId="097B9134" w14:textId="77777777" w:rsidR="00FE0457" w:rsidRDefault="00FE0457" w:rsidP="00FE0457"/>
    <w:p w14:paraId="3F2D0F35" w14:textId="449F86E7" w:rsidR="008E0FF8" w:rsidRDefault="00932EAB" w:rsidP="008E0FF8">
      <w:r>
        <w:rPr>
          <w:rFonts w:ascii="Courier New" w:hAnsi="Courier New" w:cs="Courier New"/>
          <w:b/>
          <w:szCs w:val="20"/>
          <w:shd w:val="clear" w:color="auto" w:fill="C0F0C0"/>
        </w:rPr>
        <w:t>Low Noise Inter</w:t>
      </w:r>
      <w:r w:rsidR="001B1E2C">
        <w:rPr>
          <w:rFonts w:ascii="Courier New" w:hAnsi="Courier New" w:cs="Courier New"/>
          <w:b/>
          <w:szCs w:val="20"/>
          <w:shd w:val="clear" w:color="auto" w:fill="C0F0C0"/>
        </w:rPr>
        <w:t>v</w:t>
      </w:r>
      <w:r>
        <w:rPr>
          <w:rFonts w:ascii="Courier New" w:hAnsi="Courier New" w:cs="Courier New"/>
          <w:b/>
          <w:szCs w:val="20"/>
          <w:shd w:val="clear" w:color="auto" w:fill="C0F0C0"/>
        </w:rPr>
        <w:t>al</w:t>
      </w:r>
      <w:r w:rsidR="00FE0457">
        <w:rPr>
          <w:rFonts w:ascii="Courier New" w:hAnsi="Courier New" w:cs="Courier New"/>
          <w:b/>
          <w:szCs w:val="20"/>
          <w:shd w:val="clear" w:color="auto" w:fill="C0F0C0"/>
        </w:rPr>
        <w:t>:</w:t>
      </w:r>
      <w:r w:rsidR="00073D80">
        <w:rPr>
          <w:rFonts w:ascii="Courier New" w:hAnsi="Courier New" w:cs="Courier New"/>
          <w:b/>
          <w:szCs w:val="20"/>
          <w:shd w:val="clear" w:color="auto" w:fill="C0F0C0"/>
        </w:rPr>
        <w:t xml:space="preserve"> Level</w:t>
      </w:r>
      <w:r w:rsidR="00FE0457">
        <w:rPr>
          <w:rFonts w:ascii="Courier New" w:hAnsi="Courier New" w:cs="Courier New"/>
          <w:b/>
          <w:szCs w:val="20"/>
          <w:shd w:val="clear" w:color="auto" w:fill="C0F0C0"/>
        </w:rPr>
        <w:t xml:space="preserve"> Change &gt; (</w:t>
      </w:r>
      <w:r w:rsidR="00073D80">
        <w:rPr>
          <w:rFonts w:ascii="Courier New" w:hAnsi="Courier New" w:cs="Courier New"/>
          <w:b/>
          <w:szCs w:val="20"/>
          <w:shd w:val="clear" w:color="auto" w:fill="C0F0C0"/>
        </w:rPr>
        <w:t>Percent of Noise Range</w:t>
      </w:r>
      <w:r w:rsidR="00FE0457">
        <w:rPr>
          <w:rFonts w:ascii="Courier New" w:hAnsi="Courier New" w:cs="Courier New"/>
          <w:b/>
          <w:szCs w:val="20"/>
          <w:shd w:val="clear" w:color="auto" w:fill="C0F0C0"/>
        </w:rPr>
        <w:t>) (Default = 75%)</w:t>
      </w:r>
      <w:r w:rsidR="00FE0457" w:rsidRPr="00A308E2">
        <w:t xml:space="preserve"> </w:t>
      </w:r>
      <w:r w:rsidR="006B3C07">
        <w:t>This percentage defines the height threshold for detecting a level change to be used in the low noise interval, as specified in “ILS BP Dividing High Noise from Low Noise…”.</w:t>
      </w:r>
      <w:r w:rsidR="00FE0457">
        <w:t xml:space="preserve">  For the default value, the minimum height</w:t>
      </w:r>
      <w:r w:rsidR="008E0FF8">
        <w:t xml:space="preserve"> for a raw data value to be called </w:t>
      </w:r>
      <w:r w:rsidR="00FE0457">
        <w:t xml:space="preserve">a </w:t>
      </w:r>
      <w:r w:rsidR="00EF63A0">
        <w:t>level change</w:t>
      </w:r>
      <w:r w:rsidR="00FE0457">
        <w:t xml:space="preserve"> is </w:t>
      </w:r>
      <w:r w:rsidR="00EF63A0">
        <w:t>75</w:t>
      </w:r>
      <w:r w:rsidR="00FE0457">
        <w:t xml:space="preserve">% </w:t>
      </w:r>
      <w:r w:rsidR="008E0FF8">
        <w:t>of</w:t>
      </w:r>
      <w:r w:rsidR="00FE0457">
        <w:t xml:space="preserve"> the </w:t>
      </w:r>
      <w:r w:rsidR="003453BB">
        <w:t xml:space="preserve">channel’s </w:t>
      </w:r>
      <w:hyperlink w:anchor="NoiseDefinition" w:history="1">
        <w:r w:rsidR="00FE0457" w:rsidRPr="007E08B1">
          <w:rPr>
            <w:rStyle w:val="Hyperlink"/>
          </w:rPr>
          <w:t>measured noise</w:t>
        </w:r>
      </w:hyperlink>
      <w:r w:rsidR="00FE0457">
        <w:t xml:space="preserve"> range.  </w:t>
      </w:r>
      <w:r w:rsidR="003453BB">
        <w:t xml:space="preserve">Increasing this value can </w:t>
      </w:r>
      <w:r w:rsidR="008E0FF8">
        <w:t xml:space="preserve">include more baseline estimation points in the low noise </w:t>
      </w:r>
      <w:r w:rsidR="003453BB">
        <w:t>region</w:t>
      </w:r>
      <w:r w:rsidR="008E0FF8">
        <w:t>, which</w:t>
      </w:r>
      <w:r w:rsidR="003453BB">
        <w:t xml:space="preserve"> </w:t>
      </w:r>
      <w:r w:rsidR="008E0FF8">
        <w:t xml:space="preserve">may result in a more accurate baseline estimate.  However, if made too large, it may cause the inclusion of large level changes in the baseline samples, which would skew the baseline estimate.  If this value is made too small, especially if there is a lot of baseline drift even far away from the primer peaks, there may be too few baseline estimation points in the low noise </w:t>
      </w:r>
      <w:r w:rsidR="003453BB">
        <w:t>region</w:t>
      </w:r>
      <w:r w:rsidR="008E0FF8">
        <w:t xml:space="preserve"> and the computed baseline could provide a poor estimate of the actual baseline.</w:t>
      </w:r>
    </w:p>
    <w:p w14:paraId="647E34CE" w14:textId="35C84717" w:rsidR="00FE0457" w:rsidRDefault="00FE0457" w:rsidP="00FE0457"/>
    <w:p w14:paraId="5F5BFF11" w14:textId="6755147A" w:rsidR="0054544B" w:rsidRDefault="0054544B" w:rsidP="00FE0457">
      <w:r w:rsidRPr="004276CC">
        <w:t xml:space="preserve">For the default value of the “ILS BP Dividing High Noise from Low Noise…” above, this applies to estimation points where </w:t>
      </w:r>
      <w:r w:rsidRPr="003453BB">
        <w:t>the ILS BP greater than 80 base pairs</w:t>
      </w:r>
      <w:r w:rsidRPr="00690055">
        <w:t>.</w:t>
      </w:r>
      <w:r>
        <w:t xml:space="preserve">  </w:t>
      </w:r>
    </w:p>
    <w:p w14:paraId="4718FF23" w14:textId="1F7B2212" w:rsidR="00EF63A0" w:rsidRDefault="00EF63A0" w:rsidP="00FE0457"/>
    <w:p w14:paraId="1D9D7120" w14:textId="12B6F5DE" w:rsidR="00A83D91" w:rsidRPr="00A308E2" w:rsidRDefault="00073D80" w:rsidP="009865C7">
      <w:r>
        <w:rPr>
          <w:rFonts w:ascii="Courier New" w:hAnsi="Courier New" w:cs="Courier New"/>
          <w:b/>
          <w:szCs w:val="20"/>
          <w:shd w:val="clear" w:color="auto" w:fill="C0F0C0"/>
        </w:rPr>
        <w:t xml:space="preserve">Ignore </w:t>
      </w:r>
      <w:r w:rsidR="00EF63A0">
        <w:rPr>
          <w:rFonts w:ascii="Courier New" w:hAnsi="Courier New" w:cs="Courier New"/>
          <w:b/>
          <w:szCs w:val="20"/>
          <w:shd w:val="clear" w:color="auto" w:fill="C0F0C0"/>
        </w:rPr>
        <w:t>Test</w:t>
      </w:r>
      <w:r>
        <w:rPr>
          <w:rFonts w:ascii="Courier New" w:hAnsi="Courier New" w:cs="Courier New"/>
          <w:b/>
          <w:szCs w:val="20"/>
          <w:shd w:val="clear" w:color="auto" w:fill="C0F0C0"/>
        </w:rPr>
        <w:t xml:space="preserve"> if</w:t>
      </w:r>
      <w:r w:rsidR="00EF63A0">
        <w:rPr>
          <w:rFonts w:ascii="Courier New" w:hAnsi="Courier New" w:cs="Courier New"/>
          <w:b/>
          <w:szCs w:val="20"/>
          <w:shd w:val="clear" w:color="auto" w:fill="C0F0C0"/>
        </w:rPr>
        <w:t xml:space="preserve"> (</w:t>
      </w:r>
      <w:r>
        <w:rPr>
          <w:rFonts w:ascii="Courier New" w:hAnsi="Courier New" w:cs="Courier New"/>
          <w:b/>
          <w:szCs w:val="20"/>
          <w:shd w:val="clear" w:color="auto" w:fill="C0F0C0"/>
        </w:rPr>
        <w:t>#</w:t>
      </w:r>
      <w:r w:rsidR="008E0FF8">
        <w:rPr>
          <w:rFonts w:ascii="Courier New" w:hAnsi="Courier New" w:cs="Courier New"/>
          <w:b/>
          <w:szCs w:val="20"/>
          <w:shd w:val="clear" w:color="auto" w:fill="C0F0C0"/>
        </w:rPr>
        <w:t xml:space="preserve"> of </w:t>
      </w:r>
      <w:r w:rsidR="002E19EA">
        <w:rPr>
          <w:rFonts w:ascii="Courier New" w:hAnsi="Courier New" w:cs="Courier New"/>
          <w:b/>
          <w:szCs w:val="20"/>
          <w:shd w:val="clear" w:color="auto" w:fill="C0F0C0"/>
        </w:rPr>
        <w:t>Level Changes)</w:t>
      </w:r>
      <w:r w:rsidR="002077F8">
        <w:rPr>
          <w:rFonts w:ascii="Courier New" w:hAnsi="Courier New" w:cs="Courier New"/>
          <w:b/>
          <w:szCs w:val="20"/>
          <w:shd w:val="clear" w:color="auto" w:fill="C0F0C0"/>
        </w:rPr>
        <w:t xml:space="preserve"> &gt; </w:t>
      </w:r>
      <w:r w:rsidR="00EF63A0">
        <w:rPr>
          <w:rFonts w:ascii="Courier New" w:hAnsi="Courier New" w:cs="Courier New"/>
          <w:b/>
          <w:szCs w:val="20"/>
          <w:shd w:val="clear" w:color="auto" w:fill="C0F0C0"/>
        </w:rPr>
        <w:t>(</w:t>
      </w:r>
      <w:r w:rsidR="002077F8">
        <w:rPr>
          <w:rFonts w:ascii="Courier New" w:hAnsi="Courier New" w:cs="Courier New"/>
          <w:b/>
          <w:szCs w:val="20"/>
          <w:shd w:val="clear" w:color="auto" w:fill="C0F0C0"/>
        </w:rPr>
        <w:t xml:space="preserve">Percent of </w:t>
      </w:r>
      <w:r w:rsidR="00EF63A0">
        <w:rPr>
          <w:rFonts w:ascii="Courier New" w:hAnsi="Courier New" w:cs="Courier New"/>
          <w:b/>
          <w:szCs w:val="20"/>
          <w:shd w:val="clear" w:color="auto" w:fill="C0F0C0"/>
        </w:rPr>
        <w:t xml:space="preserve">Total </w:t>
      </w:r>
      <w:r>
        <w:rPr>
          <w:rFonts w:ascii="Courier New" w:hAnsi="Courier New" w:cs="Courier New"/>
          <w:b/>
          <w:szCs w:val="20"/>
          <w:shd w:val="clear" w:color="auto" w:fill="C0F0C0"/>
        </w:rPr>
        <w:t>Time</w:t>
      </w:r>
      <w:r w:rsidR="00EF63A0">
        <w:rPr>
          <w:rFonts w:ascii="Courier New" w:hAnsi="Courier New" w:cs="Courier New"/>
          <w:b/>
          <w:szCs w:val="20"/>
          <w:shd w:val="clear" w:color="auto" w:fill="C0F0C0"/>
        </w:rPr>
        <w:t>) (Default = 22%)</w:t>
      </w:r>
      <w:r w:rsidR="00EF63A0" w:rsidRPr="00A308E2">
        <w:t xml:space="preserve"> </w:t>
      </w:r>
      <w:r w:rsidR="002077F8">
        <w:t xml:space="preserve"> </w:t>
      </w:r>
      <w:r>
        <w:t xml:space="preserve">The number of level changes </w:t>
      </w:r>
      <w:r w:rsidR="00AF2F7B">
        <w:t xml:space="preserve">found in the total analysis </w:t>
      </w:r>
      <w:r>
        <w:t xml:space="preserve">is an indication </w:t>
      </w:r>
      <w:r w:rsidR="00AF2F7B">
        <w:t xml:space="preserve">of </w:t>
      </w:r>
      <w:r>
        <w:t xml:space="preserve">either </w:t>
      </w:r>
      <w:r w:rsidR="00AF2F7B">
        <w:t xml:space="preserve">the overall volatility of the raw data baseline or </w:t>
      </w:r>
      <w:r>
        <w:t xml:space="preserve">the level change sensitivity </w:t>
      </w:r>
      <w:r w:rsidR="00AF2F7B">
        <w:t>set by the parameters described above</w:t>
      </w:r>
      <w:r>
        <w:t xml:space="preserve">.  </w:t>
      </w:r>
      <w:r w:rsidR="00AF2F7B">
        <w:t>If there are too many</w:t>
      </w:r>
      <w:r w:rsidR="002077F8">
        <w:t xml:space="preserve"> level changes</w:t>
      </w:r>
      <w:r w:rsidR="002E19EA">
        <w:t xml:space="preserve"> </w:t>
      </w:r>
      <w:r w:rsidR="00AF2F7B">
        <w:t>in</w:t>
      </w:r>
      <w:r w:rsidR="002E19EA">
        <w:t xml:space="preserve"> a sample</w:t>
      </w:r>
      <w:r w:rsidR="00AF2F7B">
        <w:t>,</w:t>
      </w:r>
      <w:r>
        <w:t xml:space="preserve"> virtually all baseline estimation points will lie in close prox</w:t>
      </w:r>
      <w:r w:rsidR="008E0FF8">
        <w:t>imity to a level change, which c</w:t>
      </w:r>
      <w:r>
        <w:t>ould prompt their removal</w:t>
      </w:r>
      <w:r w:rsidR="00AF2F7B">
        <w:t xml:space="preserve"> and prevent an adequate estimation of the </w:t>
      </w:r>
      <w:r w:rsidR="00EF63A0">
        <w:t>baseline.  If the percentage of raw data values having a level change exceeds the</w:t>
      </w:r>
      <w:r w:rsidR="00AF2F7B">
        <w:t xml:space="preserve"> value</w:t>
      </w:r>
      <w:r w:rsidR="00EF63A0">
        <w:t xml:space="preserve"> specified </w:t>
      </w:r>
      <w:r w:rsidR="00AF2F7B">
        <w:t>here</w:t>
      </w:r>
      <w:r w:rsidR="00EF63A0">
        <w:t xml:space="preserve">, the level change test will not be performed, even if the “Use Proximity Both to Peaks and to Level Changes…” above is checked.  For the default value of 22%, this means that the test will not be performed for any channel </w:t>
      </w:r>
      <w:r w:rsidR="00AF2F7B">
        <w:t>in</w:t>
      </w:r>
      <w:r w:rsidR="00EF63A0">
        <w:t xml:space="preserve"> which the number of raw data points with a level change </w:t>
      </w:r>
      <w:r w:rsidR="002077F8">
        <w:t>exceeds 22% of</w:t>
      </w:r>
      <w:r w:rsidR="00EF63A0">
        <w:t xml:space="preserve"> total number of </w:t>
      </w:r>
      <w:r w:rsidR="002077F8">
        <w:t xml:space="preserve">time </w:t>
      </w:r>
      <w:r w:rsidR="00690055">
        <w:t>points</w:t>
      </w:r>
      <w:r w:rsidR="002077F8">
        <w:t xml:space="preserve">.  </w:t>
      </w:r>
      <w:r w:rsidR="002E19EA">
        <w:t>This parameter functions as a gate keeper for the level change test, automatically disabling it when the data indicates that using the results of the level change test may worsen the baseline estimate.</w:t>
      </w:r>
      <w:r>
        <w:t xml:space="preserve">  Making this parameter too large may allow an excessive number of baseline estimation points to be deleted, invalidating the baseline estimate.  If this parameter is made too small, the level change test will virtually never be performed.</w:t>
      </w:r>
    </w:p>
    <w:p w14:paraId="52B6245C" w14:textId="77777777" w:rsidR="00A308E2" w:rsidRPr="00A308E2" w:rsidRDefault="00A308E2" w:rsidP="009865C7"/>
    <w:p w14:paraId="5741A286" w14:textId="40367D59" w:rsidR="00844381" w:rsidRDefault="00A308E2" w:rsidP="009865C7">
      <w:r w:rsidRPr="00A308E2">
        <w:rPr>
          <w:rFonts w:ascii="Courier New" w:hAnsi="Courier New" w:cs="Courier New"/>
          <w:b/>
          <w:szCs w:val="20"/>
          <w:shd w:val="clear" w:color="auto" w:fill="C0F0C0"/>
        </w:rPr>
        <w:t>Baseline Estimation Threshold (In RFU;&gt;</w:t>
      </w:r>
      <w:r w:rsidR="002E19EA">
        <w:rPr>
          <w:rFonts w:ascii="Courier New" w:hAnsi="Courier New" w:cs="Courier New"/>
          <w:b/>
          <w:szCs w:val="20"/>
          <w:shd w:val="clear" w:color="auto" w:fill="C0F0C0"/>
        </w:rPr>
        <w:t xml:space="preserve">= </w:t>
      </w:r>
      <w:r w:rsidRPr="00A308E2">
        <w:rPr>
          <w:rFonts w:ascii="Courier New" w:hAnsi="Courier New" w:cs="Courier New"/>
          <w:b/>
          <w:szCs w:val="20"/>
          <w:shd w:val="clear" w:color="auto" w:fill="C0F0C0"/>
        </w:rPr>
        <w:t>0; Default = 1 RFU)</w:t>
      </w:r>
      <w:r w:rsidRPr="00A308E2">
        <w:t xml:space="preserve"> is the </w:t>
      </w:r>
      <w:r w:rsidR="006469A8">
        <w:t xml:space="preserve">analyzed data </w:t>
      </w:r>
      <w:r w:rsidRPr="00A308E2">
        <w:t xml:space="preserve">height below which analyzed fit curves will be considered to be zero for the purpose of delineating raw data baseline sample intervals.  </w:t>
      </w:r>
      <w:r w:rsidR="00844381">
        <w:t>This prevents baseline samples from being too near peaks or artifactual deviations from the baseline.</w:t>
      </w:r>
    </w:p>
    <w:p w14:paraId="309DB1DE" w14:textId="685A2D37" w:rsidR="00A308E2" w:rsidRPr="00A308E2" w:rsidRDefault="009E7B25" w:rsidP="009865C7">
      <w:r>
        <w:t>Higher</w:t>
      </w:r>
      <w:r w:rsidR="00A308E2" w:rsidRPr="00A308E2">
        <w:t xml:space="preserve"> values may give inaccurate baseline sampling data, because very small peaks or the edges of larger peaks may</w:t>
      </w:r>
      <w:r w:rsidR="008E0FF8">
        <w:t xml:space="preserve"> be</w:t>
      </w:r>
      <w:r w:rsidR="00A308E2" w:rsidRPr="00A308E2">
        <w:t xml:space="preserve"> </w:t>
      </w:r>
      <w:r w:rsidR="002E19EA">
        <w:t>computed to be</w:t>
      </w:r>
      <w:r w:rsidR="00A308E2" w:rsidRPr="00A308E2">
        <w:t xml:space="preserve"> part of the baseline.  The effect of this could be to over-subtract the baseline from the raw data, making some peaks smaller than they should be.</w:t>
      </w:r>
      <w:r w:rsidR="0070034A">
        <w:t xml:space="preserve">  A zero value (not allowed) might</w:t>
      </w:r>
      <w:r w:rsidR="0070034A" w:rsidRPr="00A308E2">
        <w:t xml:space="preserve"> </w:t>
      </w:r>
      <w:r w:rsidR="0070034A">
        <w:t>prevent finding a sufficient number of</w:t>
      </w:r>
      <w:r w:rsidR="0070034A" w:rsidRPr="00A308E2">
        <w:t xml:space="preserve"> baseline sample</w:t>
      </w:r>
      <w:r w:rsidR="0070034A">
        <w:t>s</w:t>
      </w:r>
      <w:r w:rsidR="0070034A" w:rsidRPr="00A308E2">
        <w:t xml:space="preserve"> </w:t>
      </w:r>
      <w:r w:rsidR="0070034A">
        <w:t xml:space="preserve">in certain cases, because peaks would </w:t>
      </w:r>
      <w:r w:rsidR="0070034A" w:rsidRPr="00A308E2">
        <w:t>generally have to be further apart</w:t>
      </w:r>
      <w:r w:rsidR="0070034A">
        <w:t xml:space="preserve"> to allow baseline sampling</w:t>
      </w:r>
      <w:r w:rsidR="0070034A" w:rsidRPr="00A308E2">
        <w:t xml:space="preserve">.  The effect of this </w:t>
      </w:r>
      <w:r w:rsidR="0070034A">
        <w:t>could be</w:t>
      </w:r>
      <w:r w:rsidR="0070034A" w:rsidRPr="00A308E2">
        <w:t xml:space="preserve"> that </w:t>
      </w:r>
      <w:r w:rsidR="0070034A">
        <w:t>OSIRIS</w:t>
      </w:r>
      <w:r w:rsidR="0070034A" w:rsidRPr="00A308E2">
        <w:t xml:space="preserve"> </w:t>
      </w:r>
      <w:r w:rsidR="0070034A">
        <w:t xml:space="preserve">would </w:t>
      </w:r>
      <w:r w:rsidR="0070034A" w:rsidRPr="00A308E2">
        <w:t xml:space="preserve">miss some baseline changes in </w:t>
      </w:r>
      <w:r w:rsidR="0070034A">
        <w:t>intervals</w:t>
      </w:r>
      <w:r w:rsidR="0070034A" w:rsidRPr="00A308E2">
        <w:t xml:space="preserve"> between the baseline samples.  </w:t>
      </w:r>
    </w:p>
    <w:p w14:paraId="2CBD6053" w14:textId="77777777" w:rsidR="00A308E2" w:rsidRPr="00A308E2" w:rsidRDefault="00A308E2" w:rsidP="009865C7"/>
    <w:p w14:paraId="78251F59" w14:textId="2CE644AE"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w:t>
      </w:r>
      <w:r w:rsidR="002A32AD">
        <w:t xml:space="preserve"> OSIRIS</w:t>
      </w:r>
      <w:r w:rsidRPr="00A308E2">
        <w:t xml:space="preserve"> operations.  Default = Selected (true).  The effect of this could be to make peaks that are situated in </w:t>
      </w:r>
      <w:r w:rsidR="009E7B25">
        <w:t xml:space="preserve">a </w:t>
      </w:r>
      <w:r w:rsidRPr="00A308E2">
        <w:t>“dip”</w:t>
      </w:r>
      <w:r w:rsidR="009E7B25">
        <w:t xml:space="preserve"> in the raw data</w:t>
      </w:r>
      <w:r w:rsidRPr="00A308E2">
        <w:t xml:space="preserve"> shorter than they are in reality.  This should not generally be used unless there is a specific situation </w:t>
      </w:r>
      <w:r w:rsidR="008E0FF8">
        <w:t>requiring</w:t>
      </w:r>
      <w:r w:rsidR="008E0FF8" w:rsidRPr="00A308E2">
        <w:t xml:space="preserve"> </w:t>
      </w:r>
      <w:r w:rsidRPr="00A308E2">
        <w:t>it.</w:t>
      </w:r>
    </w:p>
    <w:p w14:paraId="4330994F" w14:textId="2A38AFBE" w:rsidR="00DC7DDA" w:rsidRDefault="00DC7DDA"/>
    <w:p w14:paraId="5BBADDB2" w14:textId="77777777" w:rsidR="00B71144" w:rsidRDefault="00B71144"/>
    <w:p w14:paraId="3A764ED4" w14:textId="54E52448"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above.  It instructs</w:t>
      </w:r>
      <w:r w:rsidR="002A32AD">
        <w:t xml:space="preserve"> OSIRIS</w:t>
      </w:r>
      <w:r w:rsidRPr="00A308E2">
        <w:t xml:space="preserve"> to filter the raw data before sampling in order to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5EA5B729"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39E100E4" w:rsidR="00A308E2" w:rsidRDefault="00A308E2" w:rsidP="009865C7">
      <w:r w:rsidRPr="00A308E2">
        <w:rPr>
          <w:rFonts w:ascii="Courier New" w:hAnsi="Courier New" w:cs="Courier New"/>
          <w:b/>
          <w:szCs w:val="20"/>
          <w:shd w:val="clear" w:color="auto" w:fill="C0F0C0"/>
        </w:rPr>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D5F0129" w14:textId="79D1FEFD" w:rsidR="00A83D91" w:rsidRDefault="00A83D91" w:rsidP="00A83D91"/>
    <w:p w14:paraId="009D7409" w14:textId="119824F0" w:rsidR="00C23291" w:rsidRDefault="00A83D91" w:rsidP="00A83D91">
      <w:r>
        <w:rPr>
          <w:rFonts w:ascii="Courier New" w:hAnsi="Courier New" w:cs="Courier New"/>
          <w:b/>
          <w:szCs w:val="20"/>
          <w:shd w:val="clear" w:color="auto" w:fill="C0F0C0"/>
        </w:rPr>
        <w:t>Select Averag</w:t>
      </w:r>
      <w:r w:rsidR="002E19EA">
        <w:rPr>
          <w:rFonts w:ascii="Courier New" w:hAnsi="Courier New" w:cs="Courier New"/>
          <w:b/>
          <w:szCs w:val="20"/>
          <w:shd w:val="clear" w:color="auto" w:fill="C0F0C0"/>
        </w:rPr>
        <w:t xml:space="preserve">ing in Place Filter (Preferred; Overrides Above; </w:t>
      </w:r>
      <w:r>
        <w:rPr>
          <w:rFonts w:ascii="Courier New" w:hAnsi="Courier New" w:cs="Courier New"/>
          <w:b/>
          <w:szCs w:val="20"/>
          <w:shd w:val="clear" w:color="auto" w:fill="C0F0C0"/>
        </w:rPr>
        <w:t>Default = checked)</w:t>
      </w:r>
      <w:r w:rsidRPr="00A308E2">
        <w:t xml:space="preserve"> </w:t>
      </w:r>
      <w:r w:rsidR="00C23291">
        <w:t xml:space="preserve">The advantage of this filter over the two low pass filters above is that it maintains curve features, such as peaks and valleys, in place.  </w:t>
      </w:r>
      <w:r w:rsidR="0032477F">
        <w:t>By contrast, the single pass and triple pass filters above tend to smear such features to the right.</w:t>
      </w:r>
      <w:r w:rsidR="00C23291">
        <w:t xml:space="preserve">  Using this </w:t>
      </w:r>
      <w:r w:rsidR="0070034A">
        <w:t>setting</w:t>
      </w:r>
      <w:r w:rsidR="00C23291">
        <w:t xml:space="preserve"> is required to utilize the level change tests for</w:t>
      </w:r>
      <w:r w:rsidR="00E141AF">
        <w:t xml:space="preserve"> baseline estimation points</w:t>
      </w:r>
      <w:r w:rsidR="00C23291">
        <w:t xml:space="preserve"> above.  </w:t>
      </w:r>
      <w:r w:rsidR="00C23291" w:rsidRPr="00A308E2">
        <w:t>If applied, this filter is only used to identify the baseline.  It does not modify the raw peak data used for peak analysis.</w:t>
      </w:r>
      <w:r w:rsidR="00C23291">
        <w:t xml:space="preserve"> </w:t>
      </w:r>
    </w:p>
    <w:p w14:paraId="4FAE08E8" w14:textId="77777777" w:rsidR="00C23291" w:rsidRDefault="00C23291" w:rsidP="00A83D91"/>
    <w:p w14:paraId="20BC79EF" w14:textId="1FDCD57A" w:rsidR="00A83D91" w:rsidRDefault="00A83D91" w:rsidP="00A83D91">
      <w:r>
        <w:t>This filter</w:t>
      </w:r>
      <w:r w:rsidR="007916A0">
        <w:t xml:space="preserve"> (see </w:t>
      </w:r>
      <w:hyperlink w:anchor="_Appendix_H._" w:history="1">
        <w:r w:rsidR="007916A0" w:rsidRPr="00FE6C5E">
          <w:rPr>
            <w:rStyle w:val="Hyperlink"/>
          </w:rPr>
          <w:t>Appendix H: Dynamic Baseline Analysis</w:t>
        </w:r>
      </w:hyperlink>
      <w:r w:rsidR="007916A0">
        <w:t>)</w:t>
      </w:r>
      <w:r>
        <w:t xml:space="preserve"> overrides both the single pass raw data filter and the triple pass raw data filter.</w:t>
      </w:r>
      <w:r w:rsidR="001C5223">
        <w:t xml:space="preserve">  Checking this box causes </w:t>
      </w:r>
      <w:r w:rsidR="00465FD7">
        <w:t>OSIRIS</w:t>
      </w:r>
      <w:r w:rsidR="001C5223">
        <w:t xml:space="preserve"> to </w:t>
      </w:r>
      <w:r w:rsidR="00B3588F">
        <w:t>average</w:t>
      </w:r>
      <w:r w:rsidR="001C5223">
        <w:t xml:space="preserve"> each raw data value with the number of values to the right and left as specified in the parameter below.</w:t>
      </w:r>
      <w:r w:rsidR="00D5664C">
        <w:t xml:space="preserve">  If the difference between this calculated average and the original raw data value exceeds the applicable level change threshold, a level change flag is recorded for the measurement time</w:t>
      </w:r>
      <w:r w:rsidR="00F17D0D">
        <w:t xml:space="preserve"> point</w:t>
      </w:r>
      <w:r w:rsidR="00D5664C">
        <w:t>.</w:t>
      </w:r>
      <w:r>
        <w:t xml:space="preserve">  </w:t>
      </w:r>
    </w:p>
    <w:p w14:paraId="799E78D9" w14:textId="77777777" w:rsidR="00A83D91" w:rsidRDefault="00A83D91" w:rsidP="00A83D91"/>
    <w:p w14:paraId="27D20294" w14:textId="09F8A028" w:rsidR="00A83D91" w:rsidRPr="00A308E2" w:rsidRDefault="001C5223" w:rsidP="009865C7">
      <w:r>
        <w:rPr>
          <w:rFonts w:ascii="Courier New" w:hAnsi="Courier New" w:cs="Courier New"/>
          <w:b/>
          <w:szCs w:val="20"/>
          <w:shd w:val="clear" w:color="auto" w:fill="C0F0C0"/>
        </w:rPr>
        <w:t>Averaging in Place Filter Window Half Width (Default = 10)</w:t>
      </w:r>
      <w:r w:rsidRPr="00A308E2">
        <w:t xml:space="preserve"> In general, the smaller this number is, the less effective the filter is at removing high frequency baseline noise.  If the setting is made much larger, then </w:t>
      </w:r>
      <w:r>
        <w:t>OSIRIS</w:t>
      </w:r>
      <w:r w:rsidRPr="00A308E2">
        <w:t xml:space="preserve"> can over-smooth</w:t>
      </w:r>
      <w:r w:rsidR="009E7B25">
        <w:t xml:space="preserve"> for the baseline estimation</w:t>
      </w:r>
      <w:r w:rsidRPr="00A308E2">
        <w:t xml:space="preserve"> – </w:t>
      </w:r>
      <w:r w:rsidR="00E141AF">
        <w:t>excessively</w:t>
      </w:r>
      <w:r w:rsidRPr="00A308E2">
        <w:t xml:space="preserve"> spreading peaks </w:t>
      </w:r>
      <w:r w:rsidR="009E7B25">
        <w:t>which can</w:t>
      </w:r>
      <w:r w:rsidRPr="00A308E2">
        <w:t xml:space="preserve"> eliminat</w:t>
      </w:r>
      <w:r w:rsidR="009E7B25">
        <w:t>e</w:t>
      </w:r>
      <w:r w:rsidRPr="00A308E2">
        <w:t xml:space="preserve"> areas between adjacent peaks from consideration in estimating the baseline.  The disadvantage of that is that it can severely reduce the size of baseline sampling intervals, which can make the normalization less effective.</w:t>
      </w:r>
      <w:r w:rsidR="00053191">
        <w:t xml:space="preserve">  The default of 10 data points will average the data point tested with the 10 points to </w:t>
      </w:r>
      <w:r w:rsidR="002E19EA">
        <w:t>its</w:t>
      </w:r>
      <w:r w:rsidR="00053191">
        <w:t xml:space="preserve"> left and right.</w:t>
      </w:r>
      <w:r w:rsidR="006974E3">
        <w:t xml:space="preserve">  Increasing this value to 20 points may </w:t>
      </w:r>
      <w:r w:rsidR="00AE5A95">
        <w:t>improve baselining of samples</w:t>
      </w:r>
      <w:r w:rsidR="006974E3">
        <w:t xml:space="preserve"> with very noisy data.</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A77855" w:rsidRDefault="00A77855" w:rsidP="00A308E2">
                            <w:r>
                              <w:t>Ladder Selection Criteria (Based on Sample-to-Ladder Time Transform):</w:t>
                            </w:r>
                          </w:p>
                          <w:p w14:paraId="642D1FB4" w14:textId="5C70D44C" w:rsidR="00A77855" w:rsidRPr="009865C7" w:rsidRDefault="00A77855"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A77855" w:rsidRPr="009865C7" w:rsidRDefault="00A77855"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A77855" w:rsidRPr="009865C7" w:rsidRDefault="00A77855" w:rsidP="00A308E2">
                            <w:pPr>
                              <w:ind w:firstLine="720"/>
                            </w:pPr>
                            <w:r>
                              <w:tab/>
                              <w:t>Most Linear Time Transform Threshold (Default = 175, 0 is ideal fit)</w:t>
                            </w:r>
                            <w:r>
                              <w:tab/>
                            </w:r>
                            <w:r>
                              <w:tab/>
                              <w:t>175</w:t>
                            </w:r>
                          </w:p>
                          <w:p w14:paraId="147BE3E7" w14:textId="4EF42F61" w:rsidR="00A77855" w:rsidRPr="009865C7" w:rsidRDefault="00A77855"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9"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qjE0sSkCAABPBAAADgAAAAAAAAAAAAAAAAAuAgAAZHJzL2Uyb0Rv&#10;Yy54bWxQSwECLQAUAAYACAAAACEA/CXmoNsAAAAFAQAADwAAAAAAAAAAAAAAAACDBAAAZHJzL2Rv&#10;d25yZXYueG1sUEsFBgAAAAAEAAQA8wAAAIsFAAAAAA==&#10;">
                <v:textbox style="mso-fit-shape-to-text:t">
                  <w:txbxContent>
                    <w:p w14:paraId="79AFB12E" w14:textId="77777777" w:rsidR="00A77855" w:rsidRDefault="00A77855" w:rsidP="00A308E2">
                      <w:r>
                        <w:t>Ladder Selection Criteria (Based on Sample-to-Ladder Time Transform):</w:t>
                      </w:r>
                    </w:p>
                    <w:p w14:paraId="642D1FB4" w14:textId="5C70D44C" w:rsidR="00A77855" w:rsidRPr="009865C7" w:rsidRDefault="00A77855"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A77855" w:rsidRPr="009865C7" w:rsidRDefault="00A77855"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A77855" w:rsidRPr="009865C7" w:rsidRDefault="00A77855" w:rsidP="00A308E2">
                      <w:pPr>
                        <w:ind w:firstLine="720"/>
                      </w:pPr>
                      <w:r>
                        <w:tab/>
                        <w:t>Most Linear Time Transform Threshold (Default = 175, 0 is ideal fit)</w:t>
                      </w:r>
                      <w:r>
                        <w:tab/>
                      </w:r>
                      <w:r>
                        <w:tab/>
                        <w:t>175</w:t>
                      </w:r>
                    </w:p>
                    <w:p w14:paraId="147BE3E7" w14:textId="4EF42F61" w:rsidR="00A77855" w:rsidRPr="009865C7" w:rsidRDefault="00A77855" w:rsidP="00A308E2">
                      <w:pPr>
                        <w:ind w:firstLine="720"/>
                      </w:pPr>
                      <w:r>
                        <w:tab/>
                        <w:t>Least Time Transform Error Threshold (Default = 35%, 0 is ideal fit)</w:t>
                      </w:r>
                      <w:r>
                        <w:tab/>
                      </w:r>
                      <w:r>
                        <w:tab/>
                        <w:t xml:space="preserve">  35</w:t>
                      </w:r>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23F85960"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w:t>
      </w:r>
      <w:r w:rsidR="00AE5A95">
        <w:rPr>
          <w:u w:val="single"/>
        </w:rPr>
        <w:t>,</w:t>
      </w:r>
      <w:r w:rsidRPr="00A308E2">
        <w:rPr>
          <w:u w:val="single"/>
        </w:rPr>
        <w:t xml:space="preserve">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26715573" w14:textId="452F0468" w:rsidR="00A308E2" w:rsidRPr="00A308E2" w:rsidRDefault="00A308E2" w:rsidP="009865C7">
      <w:r w:rsidRPr="00A308E2">
        <w:rPr>
          <w:rFonts w:ascii="Courier New" w:hAnsi="Courier New" w:cs="Courier New"/>
          <w:b/>
          <w:szCs w:val="20"/>
          <w:shd w:val="clear" w:color="auto" w:fill="C0F0C0"/>
        </w:rPr>
        <w:lastRenderedPageBreak/>
        <w:t>Enable Ladder Fit Threshold Test</w:t>
      </w:r>
      <w:r w:rsidRPr="00A308E2">
        <w:t xml:space="preserve"> – this setting causes</w:t>
      </w:r>
      <w:r w:rsidR="002A32AD">
        <w:t xml:space="preserve"> 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472A3032" w:rsid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A77855" w:rsidRPr="009865C7" w:rsidRDefault="00A77855"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A77855" w:rsidRDefault="00A77855" w:rsidP="00A308E2">
                            <w:r>
                              <w:tab/>
                              <w:t>Max % BP for Residual Displacement Test (Default = 17% BP)</w:t>
                            </w:r>
                            <w:r>
                              <w:tab/>
                            </w:r>
                            <w:r>
                              <w:tab/>
                            </w:r>
                            <w:r>
                              <w:tab/>
                            </w:r>
                            <w:r>
                              <w:tab/>
                              <w:t>17</w:t>
                            </w:r>
                          </w:p>
                          <w:p w14:paraId="2FF2BACC" w14:textId="12C914A8" w:rsidR="00A77855" w:rsidRPr="009865C7" w:rsidRDefault="00A77855"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A77855" w:rsidRDefault="00A77855"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A77855" w:rsidRPr="006974E3" w:rsidRDefault="00A77855"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wps:txbx>
                      <wps:bodyPr rot="0" vert="horz" wrap="square" lIns="91440" tIns="45720" rIns="91440" bIns="45720" anchor="t" anchorCtr="0">
                        <a:spAutoFit/>
                      </wps:bodyPr>
                    </wps:wsp>
                  </a:graphicData>
                </a:graphic>
              </wp:inline>
            </w:drawing>
          </mc:Choice>
          <mc:Fallback>
            <w:pict>
              <v:shape w14:anchorId="07C14DEA" id="_x0000_s1040"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MW9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">
                <v:textbox style="mso-fit-shape-to-text:t">
                  <w:txbxContent>
                    <w:p w14:paraId="6FE2C625" w14:textId="77777777" w:rsidR="00A77855" w:rsidRPr="009865C7" w:rsidRDefault="00A77855"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A77855" w:rsidRDefault="00A77855" w:rsidP="00A308E2">
                      <w:r>
                        <w:tab/>
                        <w:t>Max % BP for Residual Displacement Test (Default = 17% BP)</w:t>
                      </w:r>
                      <w:r>
                        <w:tab/>
                      </w:r>
                      <w:r>
                        <w:tab/>
                      </w:r>
                      <w:r>
                        <w:tab/>
                      </w:r>
                      <w:r>
                        <w:tab/>
                        <w:t>17</w:t>
                      </w:r>
                    </w:p>
                    <w:p w14:paraId="2FF2BACC" w14:textId="12C914A8" w:rsidR="00A77855" w:rsidRPr="009865C7" w:rsidRDefault="00A77855"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A77855" w:rsidRDefault="00A77855"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A77855" w:rsidRPr="006974E3" w:rsidRDefault="00A77855"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v:textbox>
                <w10:anchorlock/>
              </v:shape>
            </w:pict>
          </mc:Fallback>
        </mc:AlternateContent>
      </w:r>
    </w:p>
    <w:p w14:paraId="3887CCB9" w14:textId="77777777" w:rsidR="00EE3C2F" w:rsidRPr="00A308E2" w:rsidRDefault="00EE3C2F" w:rsidP="009865C7"/>
    <w:p w14:paraId="51AE21BE" w14:textId="0989813C" w:rsidR="00A308E2" w:rsidRPr="00A308E2" w:rsidRDefault="00A308E2" w:rsidP="009865C7">
      <w:r w:rsidRPr="00A308E2">
        <w:t>“</w:t>
      </w:r>
      <w:bookmarkStart w:id="195" w:name="ResidualDisplacementSettings"/>
      <w:r w:rsidRPr="00A308E2">
        <w:t>Residual</w:t>
      </w:r>
      <w:bookmarkEnd w:id="195"/>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0F85BA8A" w:rsidR="00A308E2" w:rsidRPr="00AE5A95" w:rsidRDefault="00A308E2" w:rsidP="009865C7">
      <w:pPr>
        <w:rPr>
          <w:i/>
          <w:u w:val="single"/>
        </w:rPr>
      </w:pPr>
      <w:bookmarkStart w:id="196" w:name="_Hlk520119973"/>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t>
      </w:r>
      <w:r w:rsidR="001F487B">
        <w:t xml:space="preserve">This </w:t>
      </w:r>
      <w:r w:rsidR="00AF7573">
        <w:t xml:space="preserve">setting </w:t>
      </w:r>
      <w:r w:rsidR="001F487B">
        <w:t xml:space="preserve">may </w:t>
      </w:r>
      <w:r w:rsidR="00AF7573">
        <w:t>reduce editing when low analytical thresholds are used.</w:t>
      </w:r>
      <w:r w:rsidR="001F487B">
        <w:t xml:space="preserve">  </w:t>
      </w:r>
      <w:r w:rsidR="001F487B" w:rsidRPr="00AE5A95">
        <w:rPr>
          <w:i/>
          <w:u w:val="single"/>
        </w:rPr>
        <w:t xml:space="preserve">Note that sequence changes that do not cause </w:t>
      </w:r>
      <w:r w:rsidR="00AE5A95">
        <w:rPr>
          <w:i/>
          <w:u w:val="single"/>
        </w:rPr>
        <w:t xml:space="preserve">sequence </w:t>
      </w:r>
      <w:r w:rsidR="001F487B" w:rsidRPr="00AE5A95">
        <w:rPr>
          <w:i/>
          <w:u w:val="single"/>
        </w:rPr>
        <w:t>length changes</w:t>
      </w:r>
      <w:r w:rsidR="002E1674" w:rsidRPr="00AE5A95">
        <w:rPr>
          <w:i/>
          <w:u w:val="single"/>
        </w:rPr>
        <w:t>,</w:t>
      </w:r>
      <w:r w:rsidR="00FA3C7F" w:rsidRPr="00AE5A95">
        <w:rPr>
          <w:i/>
          <w:u w:val="single"/>
        </w:rPr>
        <w:t xml:space="preserve"> </w:t>
      </w:r>
      <w:r w:rsidR="002E1674" w:rsidRPr="00AE5A95">
        <w:rPr>
          <w:i/>
          <w:u w:val="single"/>
        </w:rPr>
        <w:t>such as those found in complex STRs,</w:t>
      </w:r>
      <w:r w:rsidR="001F487B" w:rsidRPr="00AE5A95">
        <w:rPr>
          <w:i/>
          <w:u w:val="single"/>
        </w:rPr>
        <w:t xml:space="preserve"> can </w:t>
      </w:r>
      <w:r w:rsidR="002E1674" w:rsidRPr="00AE5A95">
        <w:rPr>
          <w:i/>
          <w:u w:val="single"/>
        </w:rPr>
        <w:t xml:space="preserve">also </w:t>
      </w:r>
      <w:r w:rsidR="001F487B" w:rsidRPr="00AE5A95">
        <w:rPr>
          <w:i/>
          <w:u w:val="single"/>
        </w:rPr>
        <w:t xml:space="preserve">cause migration changes.  This setting should be used with care.  </w:t>
      </w:r>
    </w:p>
    <w:bookmarkEnd w:id="196"/>
    <w:p w14:paraId="0C834BE8" w14:textId="77777777" w:rsidR="003B455D" w:rsidRPr="00A308E2" w:rsidRDefault="003B455D" w:rsidP="009865C7"/>
    <w:p w14:paraId="28227AFE" w14:textId="4AE850EB" w:rsid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752AE0" w14:textId="1588D996" w:rsidR="00F072EA" w:rsidRDefault="00F072EA" w:rsidP="009865C7"/>
    <w:p w14:paraId="3E1008BD" w14:textId="7463856B" w:rsidR="00F072EA" w:rsidRPr="00A308E2" w:rsidRDefault="00F072EA" w:rsidP="009865C7">
      <w:r>
        <w:rPr>
          <w:rFonts w:ascii="Courier New" w:hAnsi="Courier New" w:cs="Courier New"/>
          <w:b/>
          <w:szCs w:val="20"/>
          <w:shd w:val="clear" w:color="auto" w:fill="C0F0C0"/>
        </w:rPr>
        <w:t>Require Excessive Residual Displacement Peaks Be Off-Ladder</w:t>
      </w:r>
      <w:r>
        <w:t xml:space="preserve"> – (On by default) </w:t>
      </w:r>
      <w:r w:rsidRPr="00EB14B9">
        <w:t>This setting applies in addition to other conditions governing Excessive Residual Displacement.</w:t>
      </w:r>
      <w:r>
        <w:t xml:space="preserve">  If checked, any peak that would otherwise be </w:t>
      </w:r>
      <w:r w:rsidR="00EF1724">
        <w:t>flagged as</w:t>
      </w:r>
      <w:r>
        <w:t xml:space="preserve"> Excessive Residual Displacement is not reported as having this artifact if it is on-ladder.  That is, if the option is checked, only off-ladder peaks </w:t>
      </w:r>
      <w:r w:rsidR="00EF1724">
        <w:t>will be flagged</w:t>
      </w:r>
      <w:r>
        <w:t xml:space="preserve"> as having Excessive Residual Displacement.</w:t>
      </w:r>
    </w:p>
    <w:p w14:paraId="4DD52795" w14:textId="77777777" w:rsidR="00A308E2" w:rsidRPr="00A308E2" w:rsidRDefault="00A308E2" w:rsidP="009865C7"/>
    <w:p w14:paraId="055C59A5" w14:textId="2C8EB7D4" w:rsid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If OSIR</w:t>
      </w:r>
      <w:r w:rsidR="00EE3C2F">
        <w:t>I</w:t>
      </w:r>
      <w:r w:rsidR="00EF4536">
        <w:t xml:space="preserve">S is being used as an expert system </w:t>
      </w:r>
      <w:r w:rsidR="00902041">
        <w:t xml:space="preserve">and the Residual Displacement Allele Validation Test is enabled, we recommend that this setting be selected.  </w:t>
      </w:r>
      <w:r w:rsidRPr="00A308E2">
        <w:t>If selected, a peak with an excessive residual displacement is given a critical artifact.  If not selected, the artifact is non-critical.  Default = Unselected (false).</w:t>
      </w:r>
    </w:p>
    <w:p w14:paraId="76ABF36E" w14:textId="0B6F8239" w:rsidR="009A431A" w:rsidRDefault="009A431A" w:rsidP="009865C7"/>
    <w:p w14:paraId="4FE36F6A" w14:textId="182762C9" w:rsidR="009A431A" w:rsidRPr="00A308E2" w:rsidRDefault="009A431A" w:rsidP="009865C7">
      <w:r>
        <w:rPr>
          <w:rFonts w:ascii="Courier New" w:hAnsi="Courier New" w:cs="Courier New"/>
          <w:b/>
          <w:szCs w:val="20"/>
          <w:shd w:val="clear" w:color="auto" w:fill="C0F0C0"/>
        </w:rPr>
        <w:t>Max % of Tallest Locus Peak To Assign Excessive Residual Displacement</w:t>
      </w:r>
      <w:r w:rsidRPr="00A308E2">
        <w:t>– this</w:t>
      </w:r>
      <w:r>
        <w:t xml:space="preserve"> parameter is used in each locus to determine if a peak that </w:t>
      </w:r>
      <w:r w:rsidR="008B3162">
        <w:t>satisfies</w:t>
      </w:r>
      <w:r>
        <w:t xml:space="preserve"> the criteria for excessive residual displacement (ERD) is short enough to merit the artifact notice.  The peak must be shorter than the specified percentage of the tallest peak in the locus.  The default is </w:t>
      </w:r>
      <w:r w:rsidR="00D30A68" w:rsidRPr="008B3162">
        <w:t>1</w:t>
      </w:r>
      <w:r w:rsidR="00F35494" w:rsidRPr="008B3162">
        <w:t>0</w:t>
      </w:r>
      <w:r w:rsidRPr="00F35494">
        <w:t>%</w:t>
      </w:r>
      <w:r>
        <w:t xml:space="preserve">.  </w:t>
      </w:r>
      <w:r w:rsidR="00133B85">
        <w:t>This value is not meant to be a suggestion</w:t>
      </w:r>
      <w:r w:rsidR="004127B2">
        <w:t xml:space="preserve">.  The final value </w:t>
      </w:r>
      <w:r w:rsidR="008B3162">
        <w:t>selected</w:t>
      </w:r>
      <w:r w:rsidR="004127B2">
        <w:t xml:space="preserve">, if any, depends on the expected </w:t>
      </w:r>
      <w:r w:rsidR="008B3162">
        <w:t xml:space="preserve">peak </w:t>
      </w:r>
      <w:r w:rsidR="004127B2">
        <w:t xml:space="preserve">heights </w:t>
      </w:r>
      <w:r w:rsidR="008B3162">
        <w:t>in</w:t>
      </w:r>
      <w:r w:rsidR="004127B2">
        <w:t xml:space="preserve"> a user’s data and whether the user’s data represent</w:t>
      </w:r>
      <w:r w:rsidR="008B3162">
        <w:t>s</w:t>
      </w:r>
      <w:r w:rsidR="004127B2">
        <w:t xml:space="preserve"> single source samples or mixtures.  </w:t>
      </w:r>
      <w:r>
        <w:t>Inserting either 0 or a blank space in this space suppresses this height test.</w:t>
      </w:r>
    </w:p>
    <w:p w14:paraId="5287389C" w14:textId="385A98E7" w:rsidR="00A308E2" w:rsidRDefault="00A308E2" w:rsidP="009865C7"/>
    <w:p w14:paraId="06A8B528" w14:textId="113A6DD7" w:rsidR="00BE40D4" w:rsidRDefault="00BE40D4" w:rsidP="009865C7"/>
    <w:p w14:paraId="09948E53" w14:textId="77777777" w:rsidR="00BE40D4" w:rsidRPr="00A308E2" w:rsidRDefault="00BE40D4" w:rsidP="009865C7"/>
    <w:p w14:paraId="28938A45" w14:textId="0E231618" w:rsidR="00A308E2" w:rsidRDefault="00A308E2" w:rsidP="009865C7">
      <w:bookmarkStart w:id="197" w:name="MakeDefaultSamplePossibleMixture"/>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BB64F8A" w14:textId="42D816F0" w:rsidR="00A77855" w:rsidRDefault="00A77855" w:rsidP="00F16729">
                            <w:r>
                              <w:t>Make Default Sample Type Possible Mixture (checked)(unchecked for Single Source)</w:t>
                            </w:r>
                            <w:r>
                              <w:tab/>
                            </w:r>
                            <w:r>
                              <w:tab/>
                            </w:r>
                            <w:r>
                              <w:tab/>
                            </w:r>
                            <w:r>
                              <w:rPr>
                                <w:rFonts w:ascii="Wingdings" w:hAnsi="Wingdings" w:cs="Wingdings"/>
                                <w:sz w:val="26"/>
                                <w:szCs w:val="26"/>
                              </w:rPr>
                              <w:t></w:t>
                            </w:r>
                          </w:p>
                          <w:p w14:paraId="3677A77E" w14:textId="77777777" w:rsidR="00A77855" w:rsidRDefault="00A77855"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A77855" w:rsidRPr="009865C7" w:rsidRDefault="00A77855"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A77855" w:rsidRPr="009865C7" w:rsidRDefault="00A77855"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A77855" w:rsidRPr="009865C7" w:rsidRDefault="00A77855"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A77855" w:rsidRPr="009865C7" w:rsidRDefault="00A77855"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1"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I5YMtCkCAABPBAAADgAAAAAAAAAAAAAAAAAuAgAAZHJzL2Uyb0Rv&#10;Yy54bWxQSwECLQAUAAYACAAAACEA/CXmoNsAAAAFAQAADwAAAAAAAAAAAAAAAACDBAAAZHJzL2Rv&#10;d25yZXYueG1sUEsFBgAAAAAEAAQA8wAAAIsFAAAAAA==&#10;">
                <v:textbox style="mso-fit-shape-to-text:t">
                  <w:txbxContent>
                    <w:p w14:paraId="5BB64F8A" w14:textId="42D816F0" w:rsidR="00A77855" w:rsidRDefault="00A77855" w:rsidP="00F16729">
                      <w:r>
                        <w:t>Make Default Sample Type Possible Mixture (checked)(unchecked for Single Source)</w:t>
                      </w:r>
                      <w:r>
                        <w:tab/>
                      </w:r>
                      <w:r>
                        <w:tab/>
                      </w:r>
                      <w:r>
                        <w:tab/>
                      </w:r>
                      <w:r>
                        <w:rPr>
                          <w:rFonts w:ascii="Wingdings" w:hAnsi="Wingdings" w:cs="Wingdings"/>
                          <w:sz w:val="26"/>
                          <w:szCs w:val="26"/>
                        </w:rPr>
                        <w:t></w:t>
                      </w:r>
                    </w:p>
                    <w:p w14:paraId="3677A77E" w14:textId="77777777" w:rsidR="00A77855" w:rsidRDefault="00A77855"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A77855" w:rsidRPr="009865C7" w:rsidRDefault="00A77855"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A77855" w:rsidRPr="009865C7" w:rsidRDefault="00A77855"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A77855" w:rsidRPr="009865C7" w:rsidRDefault="00A77855"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A77855" w:rsidRPr="009865C7" w:rsidRDefault="00A77855"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bookmarkEnd w:id="197"/>
    </w:p>
    <w:p w14:paraId="73135701" w14:textId="77777777" w:rsidR="00F9006A" w:rsidRDefault="00F9006A" w:rsidP="009865C7"/>
    <w:p w14:paraId="5D2EA45A" w14:textId="003271AB" w:rsidR="00057337" w:rsidRDefault="00057337" w:rsidP="009865C7">
      <w:r>
        <w:rPr>
          <w:rFonts w:ascii="Courier New" w:hAnsi="Courier New" w:cs="Courier New"/>
          <w:b/>
          <w:szCs w:val="20"/>
          <w:shd w:val="clear" w:color="auto" w:fill="C0F0C0"/>
        </w:rPr>
        <w:t xml:space="preserve">Make </w:t>
      </w:r>
      <w:r w:rsidR="004E7D24">
        <w:rPr>
          <w:rFonts w:ascii="Courier New" w:hAnsi="Courier New" w:cs="Courier New"/>
          <w:b/>
          <w:szCs w:val="20"/>
          <w:shd w:val="clear" w:color="auto" w:fill="C0F0C0"/>
        </w:rPr>
        <w:t xml:space="preserve">Default Sample Type Possible </w:t>
      </w:r>
      <w:r>
        <w:rPr>
          <w:rFonts w:ascii="Courier New" w:hAnsi="Courier New" w:cs="Courier New"/>
          <w:b/>
          <w:szCs w:val="20"/>
          <w:shd w:val="clear" w:color="auto" w:fill="C0F0C0"/>
        </w:rPr>
        <w:t>Mixture (checked)(unchecked for Single Source)</w:t>
      </w:r>
      <w:r w:rsidRPr="00A308E2">
        <w:t xml:space="preserve"> – this setting </w:t>
      </w:r>
      <w:r w:rsidR="00FD0D64">
        <w:t>tells OSIRIS whether the default sample type is single source (unchecked)</w:t>
      </w:r>
      <w:r w:rsidR="003809AF">
        <w:t>, such as known or reference samples,</w:t>
      </w:r>
      <w:r w:rsidR="00FD0D64">
        <w:t xml:space="preserve"> or </w:t>
      </w:r>
      <w:r w:rsidR="003809AF">
        <w:t xml:space="preserve">a potential </w:t>
      </w:r>
      <w:r w:rsidR="00FD0D64">
        <w:t>mixture</w:t>
      </w:r>
      <w:r w:rsidR="003809AF">
        <w:t xml:space="preserve"> </w:t>
      </w:r>
      <w:r w:rsidR="00FD0D64">
        <w:t>(checked)</w:t>
      </w:r>
      <w:r w:rsidR="003809AF">
        <w:t>, such as for forensic casework samples and chimerism studies</w:t>
      </w:r>
      <w:r w:rsidR="00FD0D64">
        <w:t>.  The default setting is unchecked</w:t>
      </w:r>
      <w:r w:rsidR="00820CD3">
        <w:t xml:space="preserve"> (except for positive and negative controls, which are always treated as single source)</w:t>
      </w:r>
      <w:r w:rsidR="00FD0D64">
        <w:t>.  This setting is used to assess whether to use low level height filters as specified below.</w:t>
      </w:r>
      <w:r w:rsidR="00C1213B">
        <w:t xml:space="preserve">  See “Disable Low Level Height Filters below for how this setting is used.</w:t>
      </w:r>
      <w:r w:rsidR="00820CD3">
        <w:t xml:space="preserve">  This allows potentially mixed and potentially mixed samples without these filters for applications where it is important to have calls and peak heights for peaks that would otherwise be filtered as artifacts.  Potentially mixed samples and single source (reference) samples can be differentially analyzed in the same run.  </w:t>
      </w:r>
      <w:r w:rsidR="00192CD1">
        <w:t xml:space="preserve">See </w:t>
      </w:r>
      <w:hyperlink w:anchor="MixtureAndSingleSourceStrings" w:history="1">
        <w:r w:rsidR="00192CD1" w:rsidRPr="00192CD1">
          <w:rPr>
            <w:rStyle w:val="Hyperlink"/>
            <w:rFonts w:cs="Courier New"/>
            <w:szCs w:val="20"/>
          </w:rPr>
          <w:t>Possible mixture and single source character strings</w:t>
        </w:r>
      </w:hyperlink>
      <w:r w:rsidR="00192CD1">
        <w:rPr>
          <w:rFonts w:cs="Courier New"/>
          <w:szCs w:val="20"/>
        </w:rPr>
        <w:t xml:space="preserve"> for a description of using file and sample names to distinguish samples from the default type.  </w:t>
      </w:r>
    </w:p>
    <w:p w14:paraId="526119EC" w14:textId="77777777" w:rsidR="00CD1FB4" w:rsidRPr="00A308E2" w:rsidRDefault="00CD1FB4" w:rsidP="009865C7"/>
    <w:p w14:paraId="3F2C4B7D" w14:textId="21CF5013" w:rsidR="00A308E2" w:rsidRPr="00A308E2" w:rsidRDefault="00A308E2" w:rsidP="009865C7">
      <w:bookmarkStart w:id="198" w:name="DisableFiltersForMixtures"/>
      <w:r w:rsidRPr="00A308E2">
        <w:rPr>
          <w:rFonts w:ascii="Courier New" w:hAnsi="Courier New" w:cs="Courier New"/>
          <w:b/>
          <w:szCs w:val="20"/>
          <w:shd w:val="clear" w:color="auto" w:fill="C0F0C0"/>
        </w:rPr>
        <w:t xml:space="preserve">Disable Low Level Height Filters For </w:t>
      </w:r>
      <w:r w:rsidR="004B3B36">
        <w:rPr>
          <w:rFonts w:ascii="Courier New" w:hAnsi="Courier New" w:cs="Courier New"/>
          <w:b/>
          <w:szCs w:val="20"/>
          <w:shd w:val="clear" w:color="auto" w:fill="C0F0C0"/>
        </w:rPr>
        <w:t>Possible</w:t>
      </w:r>
      <w:r w:rsidR="004B3B36" w:rsidRPr="00A308E2">
        <w:rPr>
          <w:rFonts w:ascii="Courier New" w:hAnsi="Courier New" w:cs="Courier New"/>
          <w:b/>
          <w:szCs w:val="20"/>
          <w:shd w:val="clear" w:color="auto" w:fill="C0F0C0"/>
        </w:rPr>
        <w:t xml:space="preserve"> </w:t>
      </w:r>
      <w:r w:rsidRPr="00A308E2">
        <w:rPr>
          <w:rFonts w:ascii="Courier New" w:hAnsi="Courier New" w:cs="Courier New"/>
          <w:b/>
          <w:szCs w:val="20"/>
          <w:shd w:val="clear" w:color="auto" w:fill="C0F0C0"/>
        </w:rPr>
        <w:t>Mixtures</w:t>
      </w:r>
      <w:bookmarkEnd w:id="198"/>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w:t>
      </w:r>
      <w:r w:rsidR="00C1213B">
        <w:t xml:space="preserve"> the default sample type, above, and</w:t>
      </w:r>
      <w:r w:rsidRPr="00A308E2">
        <w:t xml:space="preserve"> </w:t>
      </w:r>
      <w:r w:rsidR="003E6937">
        <w:t xml:space="preserve">character </w:t>
      </w:r>
      <w:r w:rsidR="003E6937" w:rsidRPr="00A308E2">
        <w:t xml:space="preserve">strings </w:t>
      </w:r>
      <w:r w:rsidRPr="00A308E2">
        <w:t xml:space="preserve">within either the file name or sample name (similar to identification of positive and negative controls).  The identifying </w:t>
      </w:r>
      <w:r w:rsidR="003E6937">
        <w:t xml:space="preserve">text </w:t>
      </w:r>
      <w:r w:rsidR="003E6937" w:rsidRPr="00A308E2">
        <w:t xml:space="preserve">strings </w:t>
      </w:r>
      <w:r w:rsidRPr="00A308E2">
        <w:t xml:space="preserve">are specified in the Lab Settings under the File/Sample Names tab.  Samples can be identified in one of two ways.  “Possible Mixture” category </w:t>
      </w:r>
      <w:r w:rsidR="004B3B36">
        <w:t xml:space="preserve">text </w:t>
      </w:r>
      <w:r w:rsidRPr="00A308E2">
        <w:t>strings can be used to identify all samples that are potential mixtures</w:t>
      </w:r>
      <w:r w:rsidR="002A3728">
        <w:t xml:space="preserve"> if the default sample type is set to “single source”</w:t>
      </w:r>
      <w:r w:rsidRPr="00A308E2">
        <w:t>, or the “Single Source” category can be used to identify all samples that are known to be single source (i.e., reference or comparison samples)</w:t>
      </w:r>
      <w:r w:rsidR="002A3728">
        <w:t>, if the default sample type is set to “mixture”</w:t>
      </w:r>
      <w:r w:rsidRPr="00A308E2">
        <w:t>.</w:t>
      </w:r>
      <w:r w:rsidR="002A3728">
        <w:t xml:space="preserve">  If the default sample type is set to “single source”, only the “Possible Mixture” category substrings are utilized.  If the default sample type is set to “mixture”, only the </w:t>
      </w:r>
      <w:r w:rsidR="006138A6">
        <w:t>“Single Source” category substrings are utilized.</w:t>
      </w:r>
      <w:r w:rsidRPr="00A308E2">
        <w:t xml:space="preserve"> Positive and negative controls are automatically considered to be single source.  Default = Unselected (false).  </w:t>
      </w:r>
    </w:p>
    <w:p w14:paraId="2158CCC2" w14:textId="15C1369B" w:rsidR="00A308E2" w:rsidRDefault="00A308E2" w:rsidP="009865C7"/>
    <w:p w14:paraId="305890A8" w14:textId="77777777" w:rsidR="00BE40D4" w:rsidRPr="00A308E2" w:rsidRDefault="00BE40D4"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50B24749" w:rsidR="00A308E2" w:rsidRDefault="00A308E2" w:rsidP="009865C7"/>
    <w:p w14:paraId="62659595" w14:textId="77777777" w:rsidR="00BE40D4" w:rsidRPr="00A308E2" w:rsidRDefault="00BE40D4"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3405519D" w14:textId="6E285BB4" w:rsidR="00A308E2" w:rsidRDefault="00A308E2" w:rsidP="009865C7"/>
    <w:p w14:paraId="1D52FBC8" w14:textId="77777777" w:rsidR="00BE40D4" w:rsidRPr="00A308E2" w:rsidRDefault="00BE40D4" w:rsidP="009865C7"/>
    <w:p w14:paraId="4B18B30D" w14:textId="77777777" w:rsidR="00A308E2" w:rsidRPr="00A308E2" w:rsidRDefault="00A308E2" w:rsidP="009865C7">
      <w:r w:rsidRPr="00A308E2">
        <w:rPr>
          <w:rFonts w:ascii="Courier New" w:hAnsi="Courier New" w:cs="Courier New"/>
          <w:b/>
          <w:szCs w:val="20"/>
          <w:shd w:val="clear" w:color="auto" w:fill="C0F0C0"/>
        </w:rPr>
        <w:lastRenderedPageBreak/>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1391F702" w:rsidR="00A308E2" w:rsidRDefault="00A308E2" w:rsidP="009865C7"/>
    <w:p w14:paraId="61BDC8EA" w14:textId="77777777" w:rsidR="00BE40D4" w:rsidRPr="00A308E2" w:rsidRDefault="00BE40D4"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4E270B58" w14:textId="2324C8FE" w:rsidR="00B71144" w:rsidRDefault="00B71144">
      <w:pPr>
        <w:rPr>
          <w:rFonts w:ascii="Calibri" w:hAnsi="Calibri"/>
          <w:sz w:val="22"/>
        </w:rPr>
      </w:pPr>
    </w:p>
    <w:p w14:paraId="553F6CA6" w14:textId="7D37F4DE" w:rsidR="00BE40D4" w:rsidRDefault="00BE40D4">
      <w:pPr>
        <w:rPr>
          <w:rFonts w:ascii="Calibri" w:hAnsi="Calibri"/>
          <w:sz w:val="22"/>
        </w:rPr>
      </w:pPr>
    </w:p>
    <w:p w14:paraId="65027EBF" w14:textId="2BC54286" w:rsidR="00BE40D4" w:rsidRDefault="00BE40D4">
      <w:pPr>
        <w:rPr>
          <w:rFonts w:ascii="Calibri" w:hAnsi="Calibri"/>
          <w:sz w:val="22"/>
        </w:rPr>
      </w:pPr>
    </w:p>
    <w:p w14:paraId="4995E00D" w14:textId="77777777" w:rsidR="00BE40D4" w:rsidRDefault="00BE40D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Proximity to Primary Peak (No. of Std. Devs.)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Save Ladder ILS History To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Latitude For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17ECE6F1" w:rsidR="00604054" w:rsidRDefault="00604054"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Latitude For Ladder End Point ILS Fit (100ths of percent of overall interval)</w:t>
      </w:r>
      <w:r w:rsidR="008D6504">
        <w:rPr>
          <w:rFonts w:ascii="Calibri" w:hAnsi="Calibri"/>
          <w:sz w:val="22"/>
        </w:rPr>
        <w:tab/>
      </w:r>
      <w:r w:rsidR="008D6504">
        <w:rPr>
          <w:rFonts w:ascii="Calibri" w:hAnsi="Calibri"/>
          <w:sz w:val="22"/>
        </w:rPr>
        <w:tab/>
        <w:t>100</w:t>
      </w:r>
    </w:p>
    <w:p w14:paraId="7664779A" w14:textId="7ADE3A48" w:rsidR="00D85BEC" w:rsidRPr="006D44A0" w:rsidRDefault="00D85BEC"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Suppress Critical Level Artifacts for ILS Control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Proximity to Primary Peak (No. of Std. Devs.)</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108BD8BA" w:rsidR="008D6504" w:rsidRDefault="008D6504" w:rsidP="009865C7"/>
    <w:p w14:paraId="600604AD" w14:textId="77777777" w:rsidR="00BE40D4" w:rsidRDefault="00BE40D4" w:rsidP="009865C7"/>
    <w:p w14:paraId="6D13B2A8" w14:textId="0F2CCAE6" w:rsidR="008D6504" w:rsidRDefault="008D6504" w:rsidP="009865C7">
      <w:r>
        <w:rPr>
          <w:rFonts w:ascii="Courier New" w:hAnsi="Courier New" w:cs="Courier New"/>
          <w:b/>
          <w:szCs w:val="20"/>
          <w:shd w:val="clear" w:color="auto" w:fill="C0F0C0"/>
        </w:rPr>
        <w:t>Save Ladder ILS History To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parameter</w:t>
      </w:r>
      <w:r w:rsidR="00E95402" w:rsidRPr="00E95402">
        <w:t xml:space="preserve"> </w:t>
      </w:r>
      <w:r w:rsidR="00E95402">
        <w:t>should make sample ILS analysis more robust and</w:t>
      </w:r>
      <w:r w:rsidR="00FC5B0E">
        <w:t xml:space="preserve"> </w:t>
      </w:r>
      <w:r w:rsidR="00956C7F">
        <w:t>is recommended for RAPID DNA data</w:t>
      </w:r>
      <w:r w:rsidR="00CA21EB">
        <w:t>.</w:t>
      </w:r>
      <w:r w:rsidR="007520B3">
        <w:t xml:space="preserve">  </w:t>
      </w:r>
      <w:r w:rsidR="008C4A94">
        <w:t>It causes OSIRIS to attempt to use the ILS “End Point Algorithm” for sample ILS’s.  This algorithm iteratively selects pairs of ILS channel peaks as possible ILS end points.  Given a selection of possible ILS end points, OSIRIS uses the inter-peak spacings of the successful ILS’s from the ladder ILS history to attempt to locate intermediate ILS peaks between the chosen end points.  End points for which this operation fails are eliminated.  OSIRIS chooses the “best” (closest fit) array of peaks as the ILS.</w:t>
      </w:r>
    </w:p>
    <w:p w14:paraId="3DC49B77" w14:textId="48D193E5" w:rsidR="008D6504" w:rsidRDefault="008D6504" w:rsidP="009865C7"/>
    <w:p w14:paraId="2B239EB2" w14:textId="77777777" w:rsidR="00BE40D4" w:rsidRDefault="00BE40D4" w:rsidP="009865C7"/>
    <w:p w14:paraId="3A8D0ACF" w14:textId="2AFF1C22" w:rsidR="008D6504" w:rsidRDefault="008D6504" w:rsidP="009865C7">
      <w:r>
        <w:rPr>
          <w:rFonts w:ascii="Courier New" w:hAnsi="Courier New" w:cs="Courier New"/>
          <w:b/>
          <w:szCs w:val="20"/>
          <w:shd w:val="clear" w:color="auto" w:fill="C0F0C0"/>
        </w:rPr>
        <w:t>Latitude For ILS Fit (100ths of percent of overall interval)</w:t>
      </w:r>
      <w:r w:rsidRPr="00A308E2">
        <w:t xml:space="preserve"> –</w:t>
      </w:r>
      <w:r w:rsidR="0072208F">
        <w:t xml:space="preserve"> </w:t>
      </w:r>
      <w:r w:rsidR="008C4A94">
        <w:t xml:space="preserve">This is the latitude for error in using the estimated spacings from the ladder ILS history.  It is only used if the option “Save Ladder ILS History” is checked.  </w:t>
      </w:r>
      <w:r w:rsidR="0072208F">
        <w:t>Increasing this value may allow the algorithm to find missed valid ILS peaks, but it may also allow consideration of invalid peaks</w:t>
      </w:r>
      <w:r w:rsidR="00E95402">
        <w:t xml:space="preserve">. </w:t>
      </w:r>
      <w:r w:rsidR="0072208F">
        <w:t xml:space="preserve"> </w:t>
      </w:r>
      <w:r w:rsidR="00E95402">
        <w:t xml:space="preserve">If </w:t>
      </w:r>
      <w:r w:rsidR="0072208F">
        <w:t xml:space="preserve">there are many invalid peaks, </w:t>
      </w:r>
      <w:r w:rsidR="00E95402">
        <w:t xml:space="preserve">increasing </w:t>
      </w:r>
      <w:r w:rsidR="0072208F">
        <w:t>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7916A0">
        <w:t xml:space="preserve"> currently under consideration</w:t>
      </w:r>
      <w:r w:rsidR="008C4A94">
        <w:t xml:space="preserve"> by the end point algorithm</w:t>
      </w:r>
      <w:r>
        <w:t>.</w:t>
      </w:r>
    </w:p>
    <w:p w14:paraId="28434C8D" w14:textId="77777777" w:rsidR="008D6504" w:rsidRDefault="008D6504" w:rsidP="009865C7"/>
    <w:p w14:paraId="7C4F4F86" w14:textId="128A9BBB" w:rsidR="008D6504" w:rsidRDefault="008D6504" w:rsidP="008D6504">
      <w:r>
        <w:rPr>
          <w:rFonts w:ascii="Courier New" w:hAnsi="Courier New" w:cs="Courier New"/>
          <w:b/>
          <w:szCs w:val="20"/>
          <w:shd w:val="clear" w:color="auto" w:fill="C0F0C0"/>
        </w:rPr>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platforms.  </w:t>
      </w:r>
      <w:r>
        <w:t xml:space="preserve">When checked, this option causes OSIRIS to </w:t>
      </w:r>
      <w:r w:rsidR="004366DE">
        <w:t xml:space="preserve">use </w:t>
      </w:r>
      <w:r w:rsidR="00CA21EB">
        <w:t>an</w:t>
      </w:r>
      <w:r w:rsidR="004366DE">
        <w:t xml:space="preserve"> end point algorithm</w:t>
      </w:r>
      <w:r w:rsidR="008C4A94">
        <w:t>, as described above,</w:t>
      </w:r>
      <w:r w:rsidR="004366DE">
        <w:t xml:space="preserve"> on ladder ILS’s.</w:t>
      </w:r>
      <w:r w:rsidR="00323A65">
        <w:t xml:space="preserve">  The end point algorithm</w:t>
      </w:r>
      <w:r w:rsidR="008C4A94">
        <w:t xml:space="preserve"> for ladders</w:t>
      </w:r>
      <w:r w:rsidR="00323A65">
        <w:t xml:space="preserve"> requires the specification of a formula describing the non-linear spacing of the ILS peaks as a function of time.  </w:t>
      </w:r>
      <w:r w:rsidR="007619DA">
        <w:t>(As of version 2.</w:t>
      </w:r>
      <w:r w:rsidR="008C4A94">
        <w:t>11</w:t>
      </w:r>
      <w:r w:rsidR="007619DA">
        <w:t xml:space="preserve">,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“NetBio”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0B5A4534" w:rsidR="008D6504" w:rsidRDefault="008D6504" w:rsidP="008D6504">
      <w:r>
        <w:rPr>
          <w:rFonts w:ascii="Courier New" w:hAnsi="Courier New" w:cs="Courier New"/>
          <w:b/>
          <w:szCs w:val="20"/>
          <w:shd w:val="clear" w:color="auto" w:fill="C0F0C0"/>
        </w:rPr>
        <w:t xml:space="preserve">Latitude For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8C4A94">
        <w:t xml:space="preserve"> currently under consideration by the end point algorithm</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“NetBio” family)</w:t>
      </w:r>
      <w:r w:rsidR="004366DE">
        <w:t>, this value is not used.</w:t>
      </w:r>
    </w:p>
    <w:p w14:paraId="0159B80D" w14:textId="45E8DF7D" w:rsidR="00D85BEC" w:rsidRDefault="00D85BEC" w:rsidP="008D6504"/>
    <w:p w14:paraId="11D2879E" w14:textId="01EFB96B" w:rsidR="00D85BEC" w:rsidRDefault="00D85BEC" w:rsidP="008D6504">
      <w:r>
        <w:rPr>
          <w:rFonts w:ascii="Courier New" w:hAnsi="Courier New" w:cs="Courier New"/>
          <w:b/>
          <w:szCs w:val="20"/>
          <w:shd w:val="clear" w:color="auto" w:fill="C0F0C0"/>
        </w:rPr>
        <w:t xml:space="preserve">Suppress Critical Level Artifacts for ILS </w:t>
      </w:r>
      <w:r w:rsidRPr="00FA58BC">
        <w:rPr>
          <w:rFonts w:ascii="Courier New" w:hAnsi="Courier New" w:cs="Courier New"/>
          <w:b/>
          <w:szCs w:val="20"/>
          <w:shd w:val="clear" w:color="auto" w:fill="C0F0C0"/>
        </w:rPr>
        <w:t>Control</w:t>
      </w:r>
      <w:r>
        <w:rPr>
          <w:rFonts w:ascii="Courier New" w:hAnsi="Courier New" w:cs="Courier New"/>
          <w:b/>
          <w:szCs w:val="20"/>
          <w:shd w:val="clear" w:color="auto" w:fill="C0F0C0"/>
        </w:rPr>
        <w:t xml:space="preserve"> Peaks</w:t>
      </w:r>
      <w:r w:rsidRPr="00A308E2">
        <w:t xml:space="preserve"> – </w:t>
      </w:r>
      <w:r w:rsidR="00787AEC">
        <w:t>When checked, this</w:t>
      </w:r>
      <w:r>
        <w:t xml:space="preserve"> parameter causes OSIRIS to prevent critical </w:t>
      </w:r>
      <w:r w:rsidRPr="009703C5">
        <w:rPr>
          <w:u w:val="single"/>
        </w:rPr>
        <w:t>peak</w:t>
      </w:r>
      <w:r w:rsidR="00CA6164" w:rsidRPr="009703C5">
        <w:rPr>
          <w:u w:val="single"/>
        </w:rPr>
        <w:t>-</w:t>
      </w:r>
      <w:r w:rsidRPr="009703C5">
        <w:rPr>
          <w:u w:val="single"/>
        </w:rPr>
        <w:t>level</w:t>
      </w:r>
      <w:r>
        <w:t xml:space="preserve"> artifacts (such as Curve Fit Unacceptable) from causing a critical ILS</w:t>
      </w:r>
      <w:r w:rsidR="00CA6164">
        <w:t>-</w:t>
      </w:r>
      <w:r>
        <w:t xml:space="preserve">level artifact.  </w:t>
      </w:r>
      <w:r w:rsidR="00A0622B">
        <w:t xml:space="preserve">Peak level artifacts do not affect the validity of the ILS unless they are extreme enough to affect peak spacing.  Selecting this will not prevent the ILS spacing from being tested, so the stringency of the ILS peak spacing tests </w:t>
      </w:r>
      <w:r w:rsidR="009703C5">
        <w:t>will determine</w:t>
      </w:r>
      <w:r w:rsidR="00A0622B">
        <w:t xml:space="preserve"> if an ILS is usable.  </w:t>
      </w:r>
      <w:r>
        <w:t xml:space="preserve">Because ILS level </w:t>
      </w:r>
      <w:r w:rsidR="009703C5">
        <w:t xml:space="preserve">peak-level </w:t>
      </w:r>
      <w:r>
        <w:t>artifacts are sufficient to cause an ILS t</w:t>
      </w:r>
      <w:r w:rsidR="004127B2">
        <w:t xml:space="preserve">o fail, thus failing the sample or </w:t>
      </w:r>
      <w:r>
        <w:t>ladder, checking this box can allow an analysis to proceed when it might otherwise fail.</w:t>
      </w:r>
      <w:r w:rsidR="004127B2">
        <w:t xml:space="preserve">  </w:t>
      </w:r>
      <w:r w:rsidR="008508AA">
        <w:t>Checking</w:t>
      </w:r>
      <w:r w:rsidR="004127B2">
        <w:t xml:space="preserve"> </w:t>
      </w:r>
      <w:r w:rsidR="00EF5DE0">
        <w:t xml:space="preserve">this </w:t>
      </w:r>
      <w:r w:rsidR="004127B2">
        <w:t>option</w:t>
      </w:r>
      <w:r w:rsidR="008508AA">
        <w:t xml:space="preserve"> will not suppress ILS peak artifacts</w:t>
      </w:r>
      <w:r w:rsidR="00440EBB">
        <w:t xml:space="preserve">, and they will still be flagged. </w:t>
      </w:r>
      <w:r w:rsidR="008508AA">
        <w:t xml:space="preserve"> </w:t>
      </w:r>
      <w:r w:rsidR="00440EBB">
        <w:t xml:space="preserve">However, the ILS field in the table will not be red and an ILS channel artifact will not be flagged. </w:t>
      </w:r>
      <w:r w:rsidR="008508AA">
        <w:t xml:space="preserve"> </w:t>
      </w:r>
      <w:r>
        <w:t>The default value is checked.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lastRenderedPageBreak/>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6B7933AB" w:rsidR="001E6239" w:rsidRPr="009703C5"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23C02215" w14:textId="46C8D961" w:rsidR="00787AEC" w:rsidRPr="00A308E2" w:rsidRDefault="00787AEC" w:rsidP="00C94723">
      <w:pPr>
        <w:pBdr>
          <w:top w:val="single" w:sz="4" w:space="1" w:color="auto"/>
          <w:left w:val="single" w:sz="4" w:space="4" w:color="auto"/>
          <w:bottom w:val="single" w:sz="4" w:space="1" w:color="auto"/>
          <w:right w:val="single" w:sz="4" w:space="4" w:color="auto"/>
        </w:pBdr>
      </w:pPr>
      <w:r>
        <w:rPr>
          <w:rFonts w:ascii="Wingdings" w:hAnsi="Wingdings" w:cs="Wingdings"/>
          <w:sz w:val="26"/>
          <w:szCs w:val="26"/>
        </w:rPr>
        <w:tab/>
      </w:r>
      <w:r>
        <w:t>Suppress Critical Peak Level Artifacts for Ladder Alleles</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25DF26D9" w:rsidR="001E6239" w:rsidRDefault="001E6239" w:rsidP="001E6239">
      <w:r>
        <w:rPr>
          <w:rFonts w:ascii="Courier New" w:hAnsi="Courier New" w:cs="Courier New"/>
          <w:b/>
          <w:szCs w:val="20"/>
          <w:shd w:val="clear" w:color="auto" w:fill="C0F0C0"/>
        </w:rPr>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7CE22553" w14:textId="3D77AB31" w:rsidR="00787AEC" w:rsidRDefault="00787AEC" w:rsidP="001E6239"/>
    <w:p w14:paraId="32EF5D27" w14:textId="4A9CDA67" w:rsidR="00787AEC" w:rsidRDefault="00787AEC" w:rsidP="001E6239">
      <w:r>
        <w:rPr>
          <w:rFonts w:ascii="Courier New" w:hAnsi="Courier New" w:cs="Courier New"/>
          <w:b/>
          <w:szCs w:val="20"/>
          <w:shd w:val="clear" w:color="auto" w:fill="C0F0C0"/>
        </w:rPr>
        <w:t>Suppress Critical Peak Level Artifacts for Ladder Alleles</w:t>
      </w:r>
      <w:r>
        <w:t>– When checked, this parameter causes OSIRIS to prevent critical peak</w:t>
      </w:r>
      <w:r w:rsidR="00AA162B">
        <w:t>-</w:t>
      </w:r>
      <w:r>
        <w:t>level artifacts (such as Curve Fit Unacceptable) from causing a critical ladder locus</w:t>
      </w:r>
      <w:r w:rsidR="00EF5DE0">
        <w:t>-</w:t>
      </w:r>
      <w:r>
        <w:t xml:space="preserve">level artifact.  </w:t>
      </w:r>
      <w:r w:rsidR="00AA162B">
        <w:t>Selecting this does not eliminate the ladder spacing tests</w:t>
      </w:r>
      <w:r w:rsidR="009703C5">
        <w:t xml:space="preserve">. </w:t>
      </w:r>
      <w:r w:rsidR="005551A2">
        <w:t xml:space="preserve"> </w:t>
      </w:r>
      <w:r w:rsidR="009703C5">
        <w:t>T</w:t>
      </w:r>
      <w:r w:rsidR="005551A2">
        <w:t>he</w:t>
      </w:r>
      <w:r w:rsidR="00EF5DE0">
        <w:t xml:space="preserve"> stringency of the ladder locus</w:t>
      </w:r>
      <w:r w:rsidR="005551A2">
        <w:t xml:space="preserve"> peak spacing tests that determine if a ladder is usable.</w:t>
      </w:r>
      <w:r w:rsidR="009E24DD">
        <w:t xml:space="preserve">  </w:t>
      </w:r>
      <w:r>
        <w:t>Because such locus</w:t>
      </w:r>
      <w:r w:rsidR="00EF5DE0">
        <w:t>-</w:t>
      </w:r>
      <w:r>
        <w:t xml:space="preserve">level </w:t>
      </w:r>
      <w:r w:rsidR="009703C5">
        <w:t xml:space="preserve">peak </w:t>
      </w:r>
      <w:r>
        <w:t>artifacts are sufficient to cause a critical ladder locus artifact, and such locus artifacts are reflected in every sample that is associated with this ladder, checking this option can substantially reduce the sample editing burden.  The default value is checked.</w:t>
      </w:r>
    </w:p>
    <w:p w14:paraId="709ABF93" w14:textId="77777777" w:rsidR="00787AEC" w:rsidRDefault="00787AEC" w:rsidP="001E6239"/>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Extend Loci To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Allow Specified Core Locus Overlaps To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bookmarkStart w:id="199" w:name="_Hlk30757070"/>
      <w:bookmarkStart w:id="200" w:name="ExtendLoci"/>
      <w:r>
        <w:rPr>
          <w:rFonts w:ascii="Courier New" w:hAnsi="Courier New" w:cs="Courier New"/>
          <w:b/>
          <w:szCs w:val="20"/>
          <w:shd w:val="clear" w:color="auto" w:fill="C0F0C0"/>
        </w:rPr>
        <w:t>Extend Loci To Neighboring Locus</w:t>
      </w:r>
      <w:bookmarkEnd w:id="199"/>
      <w:bookmarkEnd w:id="200"/>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Allow Specified Core Locus Overlaps To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6D67A146" w14:textId="5B56B308" w:rsidR="000C69F6" w:rsidRDefault="000C69F6"/>
    <w:p w14:paraId="2D9C8291" w14:textId="1935B2E8" w:rsidR="000C69F6" w:rsidRPr="00580885" w:rsidRDefault="000C69F6" w:rsidP="000C69F6">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Noisy Peak</w:t>
      </w:r>
      <w:r w:rsidRPr="00580885">
        <w:rPr>
          <w:rFonts w:asciiTheme="majorHAnsi" w:hAnsiTheme="majorHAnsi"/>
          <w:szCs w:val="20"/>
        </w:rPr>
        <w:t xml:space="preserve"> Options:</w:t>
      </w:r>
    </w:p>
    <w:p w14:paraId="6849B5F0" w14:textId="1E1A82E4" w:rsidR="000C69F6" w:rsidRDefault="000C69F6" w:rsidP="000C69F6">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Make Shared Bin Artifacts Critical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13837A61" w14:textId="3BDD27CE" w:rsidR="000C69F6" w:rsidRDefault="000C69F6" w:rsidP="000C69F6">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Minimum Imbalance Ratio to Create Noisy Peak</w:t>
      </w:r>
      <w:r w:rsidR="00B57DD8">
        <w:rPr>
          <w:rFonts w:asciiTheme="majorHAnsi" w:hAnsiTheme="majorHAnsi"/>
          <w:szCs w:val="20"/>
        </w:rPr>
        <w:t xml:space="preserve"> (%)</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Theme="majorHAnsi" w:hAnsiTheme="majorHAnsi"/>
          <w:szCs w:val="20"/>
        </w:rPr>
        <w:t>70</w:t>
      </w:r>
    </w:p>
    <w:p w14:paraId="281F274E" w14:textId="3F749BFF" w:rsidR="000C69F6" w:rsidRDefault="000C69F6"/>
    <w:p w14:paraId="2518DDAC" w14:textId="36C8CC84" w:rsidR="00EE6051" w:rsidRDefault="00EE6051" w:rsidP="00EE6051">
      <w:r w:rsidRPr="00EE6051">
        <w:rPr>
          <w:rFonts w:ascii="Courier New" w:hAnsi="Courier New" w:cs="Courier New"/>
          <w:b/>
          <w:szCs w:val="20"/>
          <w:shd w:val="clear" w:color="auto" w:fill="C0F0C0"/>
        </w:rPr>
        <w:t>Noisy Peak Options</w:t>
      </w:r>
      <w:r>
        <w:t xml:space="preserve"> – In noisy data, it is possible for a single peak with significant noise to be identified as two very closely spaced peaks.  </w:t>
      </w:r>
      <w:r w:rsidR="00B00BD5">
        <w:t xml:space="preserve">Where these peaks would be closely spaced enough that they would both have the same allele call, OSIRIS will fit a single peak and identify it as a Noisy Peak.  </w:t>
      </w:r>
      <w:r>
        <w:t xml:space="preserve">The Noisy Peak Options </w:t>
      </w:r>
      <w:r w:rsidR="00B00BD5">
        <w:t>affect how a Noisy Peak is identified, and whether i</w:t>
      </w:r>
      <w:r w:rsidR="00592D3A">
        <w:t>t</w:t>
      </w:r>
      <w:r w:rsidR="00B00BD5">
        <w:t xml:space="preserve"> receives a critical or non-critical artifact notice.  </w:t>
      </w:r>
    </w:p>
    <w:p w14:paraId="45FCD744" w14:textId="77777777" w:rsidR="00EE6051" w:rsidRDefault="00EE6051" w:rsidP="00EE6051"/>
    <w:p w14:paraId="667771FA" w14:textId="191EA896" w:rsidR="00EE6051" w:rsidRDefault="00EE6051" w:rsidP="00EE6051">
      <w:r w:rsidRPr="000C69F6">
        <w:rPr>
          <w:rFonts w:ascii="Courier New" w:hAnsi="Courier New" w:cs="Courier New"/>
          <w:b/>
          <w:szCs w:val="20"/>
          <w:shd w:val="clear" w:color="auto" w:fill="C0F0C0"/>
        </w:rPr>
        <w:t>Make Shared Bin Artifacts Critical</w:t>
      </w:r>
      <w:r>
        <w:t xml:space="preserve"> – </w:t>
      </w:r>
      <w:r w:rsidR="00B00BD5">
        <w:t>When checked, Noisy Peaks will be given a critical artifact notice, rather than a non-critical artifact</w:t>
      </w:r>
      <w:r w:rsidR="00B00BD5" w:rsidRPr="00B00BD5">
        <w:t xml:space="preserve"> </w:t>
      </w:r>
      <w:r w:rsidR="00B00BD5">
        <w:t>notice.</w:t>
      </w:r>
      <w:r w:rsidR="00592D3A">
        <w:t xml:space="preserve">  Default is checked.</w:t>
      </w:r>
    </w:p>
    <w:p w14:paraId="0F5C70EB" w14:textId="77777777" w:rsidR="00EE6051" w:rsidRDefault="00EE6051" w:rsidP="00EE6051"/>
    <w:p w14:paraId="0FE5AC3E" w14:textId="30621921" w:rsidR="000C69F6" w:rsidRDefault="000C69F6" w:rsidP="000C69F6">
      <w:r w:rsidRPr="000C69F6">
        <w:rPr>
          <w:rFonts w:ascii="Courier New" w:hAnsi="Courier New" w:cs="Courier New"/>
          <w:b/>
          <w:szCs w:val="20"/>
          <w:shd w:val="clear" w:color="auto" w:fill="C0F0C0"/>
        </w:rPr>
        <w:t>Minimum Imbalance Ratio to Create Noisy Peak</w:t>
      </w:r>
      <w:r w:rsidR="00592D3A">
        <w:rPr>
          <w:rFonts w:ascii="Courier New" w:hAnsi="Courier New" w:cs="Courier New"/>
          <w:b/>
          <w:szCs w:val="20"/>
          <w:shd w:val="clear" w:color="auto" w:fill="C0F0C0"/>
        </w:rPr>
        <w:t xml:space="preserve"> (%)</w:t>
      </w:r>
      <w:r>
        <w:t xml:space="preserve"> – </w:t>
      </w:r>
      <w:r w:rsidR="00B00BD5">
        <w:t xml:space="preserve">if the two peaks being considered as a </w:t>
      </w:r>
      <w:r w:rsidR="00B57DD8">
        <w:t xml:space="preserve">single Noisy Peak differ in height by more than the designated percentage, then the two peaks will not be identified as a single Noisy Peak.  The smaller of the two peaks is given an artifact saying that it shares an allele bin and does not receive an allele call.  The larger peak will </w:t>
      </w:r>
      <w:r w:rsidR="007242E2">
        <w:t>receive</w:t>
      </w:r>
      <w:r w:rsidR="00B57DD8">
        <w:t xml:space="preserve"> the appropriate artifact or allele calls.</w:t>
      </w:r>
      <w:r w:rsidR="00592D3A">
        <w:t xml:space="preserve">  Default is 70%.</w:t>
      </w:r>
    </w:p>
    <w:p w14:paraId="4F359C19" w14:textId="61EE4806" w:rsidR="000C69F6" w:rsidRDefault="000C69F6"/>
    <w:p w14:paraId="0D4DEC98" w14:textId="017A319A" w:rsidR="00BE40D4" w:rsidRDefault="00BE40D4"/>
    <w:p w14:paraId="47CDA521" w14:textId="77777777" w:rsidR="00BE40D4" w:rsidRDefault="00BE40D4"/>
    <w:p w14:paraId="6D6EDF22" w14:textId="234A1F57" w:rsidR="00CD29D5" w:rsidRPr="00580885" w:rsidRDefault="00CD29D5" w:rsidP="00CD29D5">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Restricted Priority Editing</w:t>
      </w:r>
      <w:r w:rsidRPr="00580885">
        <w:rPr>
          <w:rFonts w:asciiTheme="majorHAnsi" w:hAnsiTheme="majorHAnsi"/>
          <w:szCs w:val="20"/>
        </w:rPr>
        <w:t xml:space="preserve"> Options:</w:t>
      </w:r>
    </w:p>
    <w:p w14:paraId="51731290" w14:textId="0EFDF7C8" w:rsidR="00CD29D5" w:rsidRDefault="00CD29D5" w:rsidP="00CD29D5">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Allow Editing Restricted Priority Peaks Above Min RFU (Default = false)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69BF7DA" w14:textId="42FD3DAF" w:rsidR="00CD29D5" w:rsidRDefault="00CD29D5" w:rsidP="00CD29D5">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Allow Editing Restricted Priority Peaks Below Min RFU (Default = false; requires checking above)</w:t>
      </w:r>
      <w:r>
        <w:rPr>
          <w:rFonts w:ascii="Calibri" w:hAnsi="Calibri"/>
          <w:sz w:val="22"/>
        </w:rPr>
        <w:tab/>
      </w:r>
      <w:r>
        <w:rPr>
          <w:rFonts w:ascii="Wingdings" w:hAnsi="Wingdings" w:cs="Wingdings"/>
          <w:sz w:val="26"/>
          <w:szCs w:val="26"/>
        </w:rPr>
        <w:t></w:t>
      </w:r>
    </w:p>
    <w:p w14:paraId="6880425B" w14:textId="77777777" w:rsidR="00CD29D5" w:rsidRDefault="00CD29D5" w:rsidP="00CD29D5"/>
    <w:p w14:paraId="1B7E86EF" w14:textId="452C0443" w:rsidR="00CD29D5" w:rsidRDefault="00CD29D5" w:rsidP="00CD29D5">
      <w:bookmarkStart w:id="201" w:name="_Hlk30598591"/>
      <w:bookmarkStart w:id="202" w:name="RestrictedPriorityEditing"/>
      <w:r>
        <w:rPr>
          <w:rFonts w:ascii="Courier New" w:hAnsi="Courier New" w:cs="Courier New"/>
          <w:b/>
          <w:szCs w:val="20"/>
          <w:shd w:val="clear" w:color="auto" w:fill="C0F0C0"/>
        </w:rPr>
        <w:t>Restricted Priority Editing</w:t>
      </w:r>
      <w:r w:rsidRPr="00EE6051">
        <w:rPr>
          <w:rFonts w:ascii="Courier New" w:hAnsi="Courier New" w:cs="Courier New"/>
          <w:b/>
          <w:szCs w:val="20"/>
          <w:shd w:val="clear" w:color="auto" w:fill="C0F0C0"/>
        </w:rPr>
        <w:t xml:space="preserve"> Options</w:t>
      </w:r>
      <w:bookmarkEnd w:id="201"/>
      <w:r>
        <w:t xml:space="preserve"> </w:t>
      </w:r>
      <w:bookmarkEnd w:id="202"/>
      <w:r>
        <w:t xml:space="preserve">– Restricted priority peaks arise from a number of conditions, such as a peak below the fractional filter threshold, or below the analytic threshold.  Historically, such peaks are not available for the user to edit and, perhaps to allow an allele call.  The </w:t>
      </w:r>
      <w:bookmarkStart w:id="203" w:name="restrictedprioritysettings"/>
      <w:r w:rsidR="00173752">
        <w:t>“</w:t>
      </w:r>
      <w:r w:rsidR="002251DE">
        <w:t>restricted priority</w:t>
      </w:r>
      <w:r w:rsidR="00173752">
        <w:t>”</w:t>
      </w:r>
      <w:r w:rsidR="002251DE">
        <w:t xml:space="preserve"> </w:t>
      </w:r>
      <w:r>
        <w:t xml:space="preserve">settings </w:t>
      </w:r>
      <w:bookmarkEnd w:id="203"/>
      <w:r>
        <w:t>below allow restricted priority peaks, which are automatically non-critical and which are not given an allele call by OSIRIS, to be edited by the user and, if desired, given an allele call.</w:t>
      </w:r>
    </w:p>
    <w:p w14:paraId="600B4B8D" w14:textId="77777777" w:rsidR="00CD29D5" w:rsidRDefault="00CD29D5" w:rsidP="00CD29D5"/>
    <w:p w14:paraId="2C5E3A10" w14:textId="4A186E76" w:rsidR="00CD29D5" w:rsidRDefault="00CD29D5" w:rsidP="00CD29D5">
      <w:r>
        <w:rPr>
          <w:rFonts w:ascii="Courier New" w:hAnsi="Courier New" w:cs="Courier New"/>
          <w:b/>
          <w:szCs w:val="20"/>
          <w:shd w:val="clear" w:color="auto" w:fill="C0F0C0"/>
        </w:rPr>
        <w:t>Allow Editing Restricted Priority Peaks Above Min RFU (Default = false)</w:t>
      </w:r>
      <w:r>
        <w:t xml:space="preserve"> – When checked, all restricted priority peaks above the analytical threshold will be made available for the user to edit, and, if desired given an allele call.  Default is unchecked.</w:t>
      </w:r>
    </w:p>
    <w:p w14:paraId="35E6497C" w14:textId="77777777" w:rsidR="00CD29D5" w:rsidRDefault="00CD29D5" w:rsidP="00CD29D5"/>
    <w:p w14:paraId="5E9DF36F" w14:textId="533438D5" w:rsidR="00CD29D5" w:rsidRDefault="00CD29D5" w:rsidP="00CD29D5">
      <w:r>
        <w:rPr>
          <w:rFonts w:ascii="Courier New" w:hAnsi="Courier New" w:cs="Courier New"/>
          <w:b/>
          <w:szCs w:val="20"/>
          <w:shd w:val="clear" w:color="auto" w:fill="C0F0C0"/>
        </w:rPr>
        <w:t>Allow Editing Restricted Priority Peaks Below Min RFU (Default = false; requires checking above)</w:t>
      </w:r>
      <w:r>
        <w:t xml:space="preserve"> – When checked, all restricted priority peaks between the analytical threshold and the detection threshold will be made available for the user to edit, and, if desired given an allele call.  Default is unchecked.</w:t>
      </w:r>
    </w:p>
    <w:p w14:paraId="76FB0E4A" w14:textId="77777777" w:rsidR="00CD29D5" w:rsidRDefault="00CD29D5"/>
    <w:p w14:paraId="53FD67B5" w14:textId="77777777" w:rsidR="000C69F6" w:rsidRDefault="000C69F6"/>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lastRenderedPageBreak/>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Maximum Number of Triallelic loci</w:t>
      </w:r>
      <w:r>
        <w:t xml:space="preserve"> will trigger a notification if the number of triallelic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particular locus is exceeded.  For example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particular locus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204" w:name="_Allele_Exceptions"/>
      <w:bookmarkStart w:id="205" w:name="_Assignments"/>
      <w:bookmarkStart w:id="206" w:name="_Toc521412178"/>
      <w:bookmarkStart w:id="207" w:name="_Toc32270435"/>
      <w:bookmarkEnd w:id="204"/>
      <w:bookmarkEnd w:id="205"/>
      <w:r>
        <w:t>Assignments</w:t>
      </w:r>
      <w:bookmarkEnd w:id="206"/>
      <w:bookmarkEnd w:id="207"/>
    </w:p>
    <w:p w14:paraId="550301F2" w14:textId="00B044BE" w:rsidR="004A7B0B" w:rsidRDefault="004A7B0B" w:rsidP="0054066D">
      <w:r>
        <w:t>The “</w:t>
      </w:r>
      <w:r>
        <w:rPr>
          <w:rStyle w:val="FixedChar"/>
        </w:rPr>
        <w:t>Assignments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trialleles, Control trialleles,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lastRenderedPageBreak/>
        <w:t>For sample trialleles, three alleles are entered in each cell so that each cell contains an accepted triallele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5383F045">
            <wp:extent cx="3212757" cy="1710239"/>
            <wp:effectExtent l="0" t="0" r="6985" b="444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39027" cy="1724224"/>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208" w:name="PositiveControlAlleleAssignments"/>
      <w:bookmarkEnd w:id="208"/>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all of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708B9DC5">
            <wp:extent cx="4448432" cy="1667278"/>
            <wp:effectExtent l="0" t="0" r="0" b="952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1888" cy="1736038"/>
                    </a:xfrm>
                    <a:prstGeom prst="rect">
                      <a:avLst/>
                    </a:prstGeom>
                  </pic:spPr>
                </pic:pic>
              </a:graphicData>
            </a:graphic>
          </wp:inline>
        </w:drawing>
      </w:r>
    </w:p>
    <w:p w14:paraId="5F99C7CD" w14:textId="77777777" w:rsidR="004A7B0B" w:rsidRDefault="004A7B0B" w:rsidP="00B0375B"/>
    <w:p w14:paraId="750E5960" w14:textId="761E797A" w:rsidR="00497B84" w:rsidRDefault="004A7B0B" w:rsidP="00B0375B">
      <w:r>
        <w:t xml:space="preserve">If a </w:t>
      </w:r>
      <w:r w:rsidR="00497B84">
        <w:t xml:space="preserve">custom </w:t>
      </w:r>
      <w:r>
        <w:t xml:space="preserve">positive control has a triallelic locus, enter the three alleles in </w:t>
      </w:r>
      <w:r w:rsidR="00497B84">
        <w:t xml:space="preserve">that locus in </w:t>
      </w:r>
      <w:r>
        <w:t>the “</w:t>
      </w:r>
      <w:r w:rsidRPr="005030E4">
        <w:rPr>
          <w:rStyle w:val="FixedChar"/>
        </w:rPr>
        <w:t>Positive controls</w:t>
      </w:r>
      <w:r>
        <w:t xml:space="preserve">” table.  </w:t>
      </w:r>
      <w:r w:rsidR="00964827">
        <w:t>OSIRIS will determine whether the positive control alleles match the defined alleles in the table regardless of the number of alleles specified in a locus.</w:t>
      </w:r>
    </w:p>
    <w:p w14:paraId="6C40427D" w14:textId="77777777" w:rsidR="00497B84" w:rsidRDefault="00497B84" w:rsidP="00B0375B"/>
    <w:p w14:paraId="2992F31E" w14:textId="3892184E" w:rsidR="004A7B0B" w:rsidRDefault="004A7B0B" w:rsidP="00B0375B">
      <w:r>
        <w:t>The “</w:t>
      </w:r>
      <w:r w:rsidRPr="005030E4">
        <w:rPr>
          <w:rStyle w:val="FixedChar"/>
        </w:rPr>
        <w:t>Positive controls triallele</w:t>
      </w:r>
      <w:r>
        <w:t xml:space="preserve">” table </w:t>
      </w:r>
      <w:r w:rsidR="00497B84">
        <w:t>is not currently applied during analysis and should not be used</w:t>
      </w:r>
      <w:r>
        <w:t>.</w:t>
      </w:r>
    </w:p>
    <w:p w14:paraId="2374C63D" w14:textId="77777777" w:rsidR="00173752" w:rsidRDefault="00173752" w:rsidP="00B0375B"/>
    <w:p w14:paraId="7042BEDE" w14:textId="593B719B" w:rsidR="004A7B0B" w:rsidRDefault="00054983" w:rsidP="003D490C">
      <w:pPr>
        <w:pStyle w:val="Heading4"/>
      </w:pPr>
      <w:bookmarkStart w:id="209" w:name="_Acceptance/Review"/>
      <w:bookmarkStart w:id="210" w:name="_Configure_Editing_–"/>
      <w:bookmarkStart w:id="211" w:name="_Toc521412179"/>
      <w:bookmarkStart w:id="212" w:name="_Toc32270436"/>
      <w:bookmarkEnd w:id="209"/>
      <w:bookmarkEnd w:id="210"/>
      <w:r>
        <w:t>Configure Editing</w:t>
      </w:r>
      <w:r w:rsidRPr="003D490C">
        <w:t xml:space="preserve"> </w:t>
      </w:r>
      <w:r>
        <w:t xml:space="preserve">– </w:t>
      </w:r>
      <w:r w:rsidR="004A7B0B" w:rsidRPr="003D490C">
        <w:t>Acceptance</w:t>
      </w:r>
      <w:r w:rsidR="004A7B0B">
        <w:t>/Review</w:t>
      </w:r>
      <w:r>
        <w:t xml:space="preserve"> Tab</w:t>
      </w:r>
      <w:bookmarkEnd w:id="211"/>
      <w:bookmarkEnd w:id="212"/>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58267"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in order to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in order to retain these settings.  </w:t>
      </w:r>
    </w:p>
    <w:p w14:paraId="47FCF462" w14:textId="77777777" w:rsidR="004A7B0B" w:rsidRDefault="004A7B0B" w:rsidP="005030E4">
      <w:pPr>
        <w:pStyle w:val="Spacer"/>
      </w:pPr>
    </w:p>
    <w:p w14:paraId="4E3825A6" w14:textId="0772D01C" w:rsidR="004A7B0B" w:rsidRDefault="004A7B0B"/>
    <w:p w14:paraId="17753753" w14:textId="77777777" w:rsidR="0073487C" w:rsidRDefault="0073487C"/>
    <w:p w14:paraId="5C772BB8" w14:textId="77777777" w:rsidR="00802D73" w:rsidRPr="00DE5718" w:rsidRDefault="00802D73"/>
    <w:p w14:paraId="1C1F1E40" w14:textId="2F0B10BE" w:rsidR="00F40087" w:rsidRDefault="00F40087" w:rsidP="00DE5718">
      <w:pPr>
        <w:pStyle w:val="Heading3"/>
      </w:pPr>
      <w:bookmarkStart w:id="213" w:name="_Artifact_Label_Setup"/>
      <w:bookmarkStart w:id="214" w:name="_Toc521412180"/>
      <w:bookmarkStart w:id="215" w:name="_Toc32270437"/>
      <w:bookmarkEnd w:id="213"/>
      <w:r>
        <w:lastRenderedPageBreak/>
        <w:t>Artifact Label Setup</w:t>
      </w:r>
      <w:bookmarkEnd w:id="214"/>
      <w:bookmarkEnd w:id="215"/>
    </w:p>
    <w:p w14:paraId="2F529245" w14:textId="13DEFC85" w:rsidR="008D25BC" w:rsidRDefault="00714977" w:rsidP="008D25BC">
      <w:r>
        <w:rPr>
          <w:noProof/>
        </w:rPr>
        <w:drawing>
          <wp:anchor distT="0" distB="0" distL="114300" distR="114300" simplePos="0" relativeHeight="251658259"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34072C0" w:rsidR="004B44B4" w:rsidRDefault="004B44B4">
      <w:r>
        <w:br w:type="page"/>
      </w:r>
    </w:p>
    <w:p w14:paraId="5A7EDDE8" w14:textId="77777777" w:rsidR="004A7B0B" w:rsidRDefault="004A7B0B" w:rsidP="00F40087"/>
    <w:p w14:paraId="0930A2F9" w14:textId="77777777" w:rsidR="004A7B0B" w:rsidRDefault="004A7B0B">
      <w:pPr>
        <w:pStyle w:val="Heading3"/>
      </w:pPr>
      <w:bookmarkStart w:id="216" w:name="_Grid_Colors_1"/>
      <w:bookmarkStart w:id="217" w:name="_Toc521412181"/>
      <w:bookmarkStart w:id="218" w:name="_Toc32270438"/>
      <w:bookmarkEnd w:id="216"/>
      <w:r>
        <w:t>Grid Colors</w:t>
      </w:r>
      <w:bookmarkEnd w:id="217"/>
      <w:bookmarkEnd w:id="218"/>
    </w:p>
    <w:p w14:paraId="29E8D1B9" w14:textId="55D245EC" w:rsidR="004A7B0B" w:rsidRDefault="00A733BD">
      <w:r>
        <w:rPr>
          <w:noProof/>
        </w:rPr>
        <w:drawing>
          <wp:anchor distT="0" distB="0" distL="114300" distR="114300" simplePos="0" relativeHeight="251658245"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63D76C91" w14:textId="77777777" w:rsidR="004B44B4" w:rsidRDefault="004B44B4" w:rsidP="00802D73">
      <w:pPr>
        <w:ind w:left="3780"/>
      </w:pPr>
    </w:p>
    <w:p w14:paraId="6FDA006D" w14:textId="2198C01E" w:rsidR="004B44B4" w:rsidRDefault="004B44B4" w:rsidP="00802D73">
      <w:pPr>
        <w:ind w:left="3780"/>
      </w:pPr>
    </w:p>
    <w:p w14:paraId="7C0EFBE3" w14:textId="77777777" w:rsidR="004B44B4" w:rsidRDefault="004B44B4" w:rsidP="00802D73">
      <w:pPr>
        <w:ind w:left="3780"/>
      </w:pPr>
    </w:p>
    <w:p w14:paraId="1F851C00" w14:textId="77777777" w:rsidR="004B44B4" w:rsidRDefault="004B44B4" w:rsidP="00802D73">
      <w:pPr>
        <w:ind w:left="3780"/>
      </w:pPr>
    </w:p>
    <w:p w14:paraId="155EBA3A" w14:textId="30BD0816" w:rsidR="00054983" w:rsidRDefault="00802D73" w:rsidP="00802D73">
      <w:pPr>
        <w:ind w:left="3780"/>
      </w:pPr>
      <w:r>
        <w:rPr>
          <w:noProof/>
        </w:rPr>
        <w:drawing>
          <wp:anchor distT="0" distB="0" distL="114300" distR="114300" simplePos="0" relativeHeight="251658253"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r w:rsidR="004A7B0B">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004A7B0B" w:rsidRPr="003C562B">
        <w:rPr>
          <w:rStyle w:val="FixedChar"/>
        </w:rPr>
        <w:t>Reverse</w:t>
      </w:r>
      <w:r w:rsidR="004A7B0B">
        <w:t>” button adjacent to the color buttons will swap the foreground and background colors.  The “</w:t>
      </w:r>
      <w:r w:rsidR="004A7B0B">
        <w:rPr>
          <w:rStyle w:val="FixedChar"/>
        </w:rPr>
        <w:t>Attributes</w:t>
      </w:r>
      <w:r w:rsidR="004A7B0B">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219" w:name="_Analysis"/>
      <w:bookmarkStart w:id="220" w:name="_Toc521412182"/>
      <w:bookmarkStart w:id="221" w:name="_Toc32270439"/>
      <w:bookmarkEnd w:id="219"/>
      <w:r>
        <w:lastRenderedPageBreak/>
        <w:t>Analysis</w:t>
      </w:r>
      <w:bookmarkEnd w:id="220"/>
      <w:bookmarkEnd w:id="221"/>
    </w:p>
    <w:p w14:paraId="391768FF" w14:textId="5223DD0C" w:rsidR="008F05CD" w:rsidRDefault="008F05CD" w:rsidP="008F05CD">
      <w:r w:rsidRPr="003D4F55">
        <w:rPr>
          <w:b/>
        </w:rPr>
        <w:t xml:space="preserve">Please refer to the </w:t>
      </w:r>
      <w:hyperlink w:anchor="_Troubleshooting" w:history="1">
        <w:r w:rsidRPr="003D4F55">
          <w:rPr>
            <w:rStyle w:val="Hyperlink"/>
            <w:b/>
          </w:rPr>
          <w:t>Troubleshooting</w:t>
        </w:r>
      </w:hyperlink>
      <w:r w:rsidRPr="003D4F55">
        <w:rPr>
          <w:b/>
        </w:rPr>
        <w:t xml:space="preserve"> section</w:t>
      </w:r>
      <w:r>
        <w:t xml:space="preserve"> in Appendix I of this User Guide to resolve problems with your own analyses.</w:t>
      </w:r>
    </w:p>
    <w:p w14:paraId="44E4011B" w14:textId="77777777" w:rsidR="008F05CD" w:rsidRDefault="008F05CD" w:rsidP="008F05CD"/>
    <w:p w14:paraId="48F71894" w14:textId="6F52FD43" w:rsidR="004A7B0B" w:rsidRPr="00362DC4"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analyzed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The</w:t>
      </w:r>
      <w:r w:rsidR="007327EE">
        <w:t xml:space="preserve"> output</w:t>
      </w:r>
      <w:r>
        <w:t xml:space="preserv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export files </w:t>
      </w:r>
      <w:r w:rsidR="00477396">
        <w:t>with user</w:t>
      </w:r>
      <w:r w:rsidR="0079536B">
        <w:t>-</w:t>
      </w:r>
      <w:r w:rsidR="00477396">
        <w:t>defined data format</w:t>
      </w:r>
      <w:r w:rsidR="0079536B">
        <w:t>s</w:t>
      </w:r>
      <w:r w:rsidR="00477396">
        <w:t xml:space="preserve"> </w:t>
      </w:r>
      <w:r>
        <w:t>as described in detail</w:t>
      </w:r>
      <w:r w:rsidR="00EB1298">
        <w:t xml:space="preserve"> in </w:t>
      </w:r>
      <w:hyperlink w:anchor="_Export_Setup_Tutorial_1" w:history="1">
        <w:r w:rsidR="00EB1298" w:rsidRPr="00EB1298">
          <w:rPr>
            <w:rStyle w:val="Hyperlink"/>
          </w:rPr>
          <w:t>Flexible Spreadsheet Export</w:t>
        </w:r>
      </w:hyperlink>
      <w:r w:rsidR="00EB1298">
        <w:t xml:space="preserve">, the </w:t>
      </w:r>
      <w:hyperlink w:anchor="_Export_Setup_Tutorial_2" w:history="1">
        <w:r w:rsidR="00EB1298" w:rsidRPr="008C2CB1">
          <w:rPr>
            <w:rStyle w:val="Hyperlink"/>
          </w:rPr>
          <w:t>Export Setup Tutorial</w:t>
        </w:r>
      </w:hyperlink>
      <w:r>
        <w:t xml:space="preserve"> </w:t>
      </w:r>
      <w:r w:rsidR="00EB1298">
        <w:t xml:space="preserve">and </w:t>
      </w:r>
      <w:hyperlink w:anchor="_Appendix_E._User" w:history="1">
        <w:r w:rsidR="00A92EAB">
          <w:rPr>
            <w:rStyle w:val="Hyperlink"/>
          </w:rPr>
          <w:t>Appendix E</w:t>
        </w:r>
      </w:hyperlink>
      <w:r w:rsidR="00EB1298">
        <w:rPr>
          <w:rStyle w:val="Hyperlink"/>
        </w:rPr>
        <w:t>.</w:t>
      </w:r>
    </w:p>
    <w:p w14:paraId="0E156311" w14:textId="65863C92" w:rsidR="00D8476F" w:rsidRPr="00362DC4" w:rsidRDefault="00D8476F" w:rsidP="00367518"/>
    <w:p w14:paraId="5B2DCD93" w14:textId="79584452" w:rsidR="0040652B" w:rsidRDefault="00D8476F" w:rsidP="002D3172">
      <w:r w:rsidRPr="00362DC4">
        <w:t xml:space="preserve">The </w:t>
      </w:r>
      <w:r w:rsidR="002D3172">
        <w:t>type</w:t>
      </w:r>
      <w:r w:rsidRPr="00362DC4">
        <w:t xml:space="preserve"> of analysis </w:t>
      </w:r>
      <w:r w:rsidR="002D3172">
        <w:t xml:space="preserve">output </w:t>
      </w:r>
      <w:r w:rsidRPr="00362DC4">
        <w:t xml:space="preserve">depends on the type of analysis being performed.  In </w:t>
      </w:r>
      <w:r w:rsidR="00A92EAB">
        <w:t xml:space="preserve">allelic </w:t>
      </w:r>
      <w:r w:rsidRPr="00362DC4">
        <w:t xml:space="preserve">ladder-based </w:t>
      </w:r>
      <w:r w:rsidR="002D3172">
        <w:t xml:space="preserve">STR </w:t>
      </w:r>
      <w:r w:rsidRPr="00362DC4">
        <w:t>analysis</w:t>
      </w:r>
      <w:r w:rsidR="003D1F01">
        <w:t xml:space="preserve">, such as with commercially available </w:t>
      </w:r>
      <w:r w:rsidR="004B3041">
        <w:t xml:space="preserve">STR </w:t>
      </w:r>
      <w:r w:rsidR="003D1F01">
        <w:t>multiplexes that provide the allelic ladder</w:t>
      </w:r>
      <w:r w:rsidRPr="00362DC4">
        <w:t>, the output of the analysis consists of data containing alleles, loci, artifacts, peak area</w:t>
      </w:r>
      <w:r w:rsidR="007327EE" w:rsidRPr="00362DC4">
        <w:t xml:space="preserve">, and smoothed electropherogram data.  </w:t>
      </w:r>
      <w:r w:rsidR="003D1F01">
        <w:t>In</w:t>
      </w:r>
      <w:r w:rsidR="002D3172">
        <w:t xml:space="preserve"> size-based </w:t>
      </w:r>
      <w:r w:rsidR="004B3041">
        <w:t>fragment analysis</w:t>
      </w:r>
      <w:r w:rsidR="00EE0786" w:rsidRPr="00362DC4">
        <w:t xml:space="preserve">, </w:t>
      </w:r>
      <w:r w:rsidR="004B3041">
        <w:t>only an internal</w:t>
      </w:r>
      <w:r w:rsidR="00EE0786" w:rsidRPr="00362DC4">
        <w:t xml:space="preserve"> lane</w:t>
      </w:r>
      <w:r w:rsidR="004B3041">
        <w:t xml:space="preserve"> </w:t>
      </w:r>
      <w:r w:rsidR="00EE0786" w:rsidRPr="00362DC4">
        <w:t>standard</w:t>
      </w:r>
      <w:r w:rsidR="004B3041">
        <w:t xml:space="preserve"> (ILS)</w:t>
      </w:r>
      <w:r w:rsidR="002D3172">
        <w:t xml:space="preserve"> size marker is required, </w:t>
      </w:r>
      <w:r w:rsidR="007617CF" w:rsidRPr="00362DC4">
        <w:t>and</w:t>
      </w:r>
      <w:r w:rsidR="007327EE" w:rsidRPr="00362DC4">
        <w:t xml:space="preserve"> the </w:t>
      </w:r>
      <w:r w:rsidR="004B3041">
        <w:t xml:space="preserve">analysis produces </w:t>
      </w:r>
      <w:r w:rsidR="007327EE" w:rsidRPr="00362DC4">
        <w:t>ILS-based sizing data</w:t>
      </w:r>
      <w:r w:rsidR="00540FD4" w:rsidRPr="00362DC4">
        <w:t xml:space="preserve">, instead of loci and alleles, but </w:t>
      </w:r>
      <w:r w:rsidR="002D3172">
        <w:t xml:space="preserve">also </w:t>
      </w:r>
      <w:r w:rsidR="00540FD4" w:rsidRPr="00362DC4">
        <w:t>includes artifacts, peak area, and smoothed electropherogram data</w:t>
      </w:r>
      <w:r w:rsidR="00D563C8" w:rsidRPr="00362DC4">
        <w:t xml:space="preserve"> </w:t>
      </w:r>
      <w:r w:rsidR="002D3172">
        <w:t>(</w:t>
      </w:r>
      <w:r w:rsidR="00D563C8" w:rsidRPr="00362DC4">
        <w:t>as with ladder-based analys</w:t>
      </w:r>
      <w:r w:rsidR="002D3172">
        <w:t>i</w:t>
      </w:r>
      <w:r w:rsidR="00D563C8" w:rsidRPr="00362DC4">
        <w:t>s</w:t>
      </w:r>
      <w:r w:rsidR="002D3172">
        <w:t>)</w:t>
      </w:r>
      <w:r w:rsidR="00540FD4" w:rsidRPr="00362DC4">
        <w:t>.</w:t>
      </w:r>
      <w:r w:rsidR="0079536B">
        <w:t xml:space="preserve">  See </w:t>
      </w:r>
      <w:hyperlink w:anchor="_A_Tutorial_for" w:history="1">
        <w:r w:rsidR="0079536B" w:rsidRPr="0079536B">
          <w:rPr>
            <w:rStyle w:val="Hyperlink"/>
          </w:rPr>
          <w:t>A Tutorial for STR Analysis</w:t>
        </w:r>
      </w:hyperlink>
      <w:r w:rsidR="0079536B">
        <w:t xml:space="preserve"> and </w:t>
      </w:r>
      <w:hyperlink w:anchor="_Appendix_L._" w:history="1">
        <w:r w:rsidR="0079536B" w:rsidRPr="0079536B">
          <w:rPr>
            <w:rStyle w:val="Hyperlink"/>
          </w:rPr>
          <w:t>A Quick Tutorial for Fragment Analysis</w:t>
        </w:r>
      </w:hyperlink>
      <w:r w:rsidR="0079536B">
        <w:t xml:space="preserve"> for examples.</w:t>
      </w:r>
    </w:p>
    <w:p w14:paraId="02032555" w14:textId="4DBBE301" w:rsidR="0040652B" w:rsidRDefault="0040652B" w:rsidP="00367518"/>
    <w:p w14:paraId="69CE8C1F" w14:textId="4D29D0B5" w:rsidR="00D8476F" w:rsidRDefault="0040652B" w:rsidP="00F85886">
      <w:r>
        <w:t xml:space="preserve">Users can select either STR allele analysis or size based fragment analysis </w:t>
      </w:r>
      <w:r w:rsidR="00F85886">
        <w:t xml:space="preserve">by selecting the appropriate Operating Procedure (described below). </w:t>
      </w:r>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(or </w:t>
      </w:r>
      <w:r w:rsidR="00276A77" w:rsidRPr="003A4DC3">
        <w:rPr>
          <w:rStyle w:val="FixedChar"/>
        </w:rPr>
        <w:t>.hid</w:t>
      </w:r>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 xml:space="preserve">(or </w:t>
      </w:r>
      <w:r w:rsidR="00276A77" w:rsidRPr="003A4DC3">
        <w:rPr>
          <w:rStyle w:val="FixedChar"/>
        </w:rPr>
        <w:t>.hid</w:t>
      </w:r>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w:t>
      </w:r>
      <w:r>
        <w:lastRenderedPageBreak/>
        <w:t xml:space="preserve">extension of </w:t>
      </w:r>
      <w:r w:rsidRPr="005030E4">
        <w:rPr>
          <w:rStyle w:val="FixedChar"/>
        </w:rPr>
        <w:t>.oar</w:t>
      </w:r>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input files except for the file name extension.  </w:t>
      </w:r>
      <w:r w:rsidR="00343D91">
        <w:t>After editing, saving creates an edited report file (</w:t>
      </w:r>
      <w:r w:rsidR="00343D91" w:rsidRPr="00343D91">
        <w:rPr>
          <w:rStyle w:val="FixedChar"/>
        </w:rPr>
        <w:t>.oer</w:t>
      </w:r>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07D83BDA" w14:textId="05AB8AD2" w:rsidR="001134E4" w:rsidRDefault="004A7B0B" w:rsidP="00262779">
      <w:bookmarkStart w:id="222" w:name="OperatingProcedureName"/>
      <w:r>
        <w:rPr>
          <w:rStyle w:val="FixedChar"/>
          <w:b/>
        </w:rPr>
        <w:t>Operating Procedure Name</w:t>
      </w:r>
      <w:bookmarkEnd w:id="222"/>
      <w:r>
        <w:t xml:space="preserve">.  </w:t>
      </w:r>
      <w:r w:rsidR="00A40D40">
        <w:br/>
      </w:r>
      <w:r w:rsidR="00A40D40" w:rsidRPr="009A2703">
        <w:rPr>
          <w:u w:val="single"/>
        </w:rPr>
        <w:t>STR allele Analysis</w:t>
      </w:r>
      <w:r w:rsidR="00A40D40">
        <w:t xml:space="preserve">: </w:t>
      </w:r>
      <w:r>
        <w:t xml:space="preserve">Select an </w:t>
      </w:r>
      <w:r w:rsidR="00875CC2">
        <w:t>Operating Procedure</w:t>
      </w:r>
      <w:r>
        <w:t xml:space="preserve"> that contains the </w:t>
      </w:r>
      <w:r w:rsidR="00F85886">
        <w:t xml:space="preserve">STR </w:t>
      </w:r>
      <w:r>
        <w:t xml:space="preserve">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r w:rsidR="00EE0786">
        <w:t xml:space="preserve">  </w:t>
      </w:r>
    </w:p>
    <w:p w14:paraId="0780B5F2" w14:textId="77777777" w:rsidR="001134E4" w:rsidRDefault="001134E4" w:rsidP="00262779"/>
    <w:p w14:paraId="221AF952" w14:textId="557CD9CC" w:rsidR="004A7B0B" w:rsidRDefault="00A40D40" w:rsidP="00262779">
      <w:r w:rsidRPr="008A0D06">
        <w:rPr>
          <w:u w:val="single"/>
        </w:rPr>
        <w:t>Fragment Analysis</w:t>
      </w:r>
      <w:r>
        <w:t xml:space="preserve">: </w:t>
      </w:r>
      <w:r w:rsidR="001134E4">
        <w:t xml:space="preserve">There </w:t>
      </w:r>
      <w:r w:rsidR="00EE0786">
        <w:t>are four default Operating Procedures</w:t>
      </w:r>
      <w:r w:rsidR="001134E4">
        <w:t xml:space="preserve"> for size-based fragment analysis in version 2.13 and higher.  </w:t>
      </w:r>
      <w:r w:rsidR="00EE0786">
        <w:t>These defaults are named L</w:t>
      </w:r>
      <w:r w:rsidR="00357764">
        <w:t xml:space="preserve">aneStandardOnly_2, LaneStandardOnly_3, LaneStandardOnly_4, and LaneStandardOnly_5.  The number in the name refers to the number of channels being analyzed.  As with </w:t>
      </w:r>
      <w:r w:rsidR="001134E4">
        <w:t>all</w:t>
      </w:r>
      <w:r w:rsidR="00AB49E3">
        <w:t xml:space="preserve"> the default Operati</w:t>
      </w:r>
      <w:r w:rsidR="008A0D06">
        <w:t>ng</w:t>
      </w:r>
      <w:r w:rsidR="00AB49E3">
        <w:t xml:space="preserve"> Procedures (OP’s), users can make a new OP based on a specific default in order to customize the settings.  There are additional parameters in the Lab Settings</w:t>
      </w:r>
      <w:r w:rsidR="0027386E">
        <w:t xml:space="preserve"> that allow users to </w:t>
      </w:r>
      <w:r w:rsidR="00B225AB">
        <w:t xml:space="preserve">identify the </w:t>
      </w:r>
      <w:r w:rsidR="00773EAA">
        <w:t>lane standard</w:t>
      </w:r>
      <w:r w:rsidR="00B225AB">
        <w:t xml:space="preserve"> and </w:t>
      </w:r>
      <w:r w:rsidR="0027386E">
        <w:t>adapt the default channel assignments to their specific needs.  These parameters are described in the Sample Thresholds section below.</w:t>
      </w:r>
      <w:r w:rsidR="00BA7EF8">
        <w:t xml:space="preserve">  The default assignments </w:t>
      </w:r>
      <w:r w:rsidR="009410E6">
        <w:t xml:space="preserve">are to assign </w:t>
      </w:r>
      <w:r>
        <w:t xml:space="preserve">OSIRIS display </w:t>
      </w:r>
      <w:r w:rsidR="009410E6">
        <w:t xml:space="preserve">channel 1 to fsa/hid channel 1, </w:t>
      </w:r>
      <w:r>
        <w:t>OSIRIS</w:t>
      </w:r>
      <w:r w:rsidR="009410E6">
        <w:t xml:space="preserve"> channel 2 to fsa/hid channel 2, etc.</w:t>
      </w:r>
      <w:r w:rsidR="00BA13B5">
        <w:t xml:space="preserve">  The user must take care to assign the last </w:t>
      </w:r>
      <w:r w:rsidR="001134E4" w:rsidRPr="008A0D06">
        <w:rPr>
          <w:u w:val="single"/>
        </w:rPr>
        <w:t xml:space="preserve">OSIRIS display </w:t>
      </w:r>
      <w:r w:rsidR="00BA13B5" w:rsidRPr="008A0D06">
        <w:rPr>
          <w:u w:val="single"/>
        </w:rPr>
        <w:t>channel</w:t>
      </w:r>
      <w:r w:rsidR="00BA13B5">
        <w:t xml:space="preserve"> (e.g., channel 3 for a 3-channel lane standard-only analysis) to the fsa/hid channel that contains the internal lane standard.  All fsa/hid</w:t>
      </w:r>
      <w:r w:rsidR="001134E4">
        <w:t xml:space="preserve"> file</w:t>
      </w:r>
      <w:r w:rsidR="00BA13B5">
        <w:t xml:space="preserve"> channel </w:t>
      </w:r>
      <w:r w:rsidR="001134E4">
        <w:t>numbers</w:t>
      </w:r>
      <w:r w:rsidR="00BA13B5">
        <w:t xml:space="preserve"> must fall in the range of 1 through 8.</w:t>
      </w:r>
      <w:r w:rsidR="00AD45EE">
        <w:t xml:space="preserve">  If the user specifies an fsa/hid channel that contains no</w:t>
      </w:r>
      <w:r w:rsidR="004C6BE1">
        <w:t xml:space="preserve"> collected</w:t>
      </w:r>
      <w:r w:rsidR="00AD45EE">
        <w:t xml:space="preserve"> data, the analysis will </w:t>
      </w:r>
      <w:r w:rsidR="00B225AB">
        <w:t>fail</w:t>
      </w:r>
      <w:r w:rsidR="00AD45EE">
        <w:t>.</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pull down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button is pressed, the analysis begins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lastRenderedPageBreak/>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This window shows a list of each directory being analyzed; however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extension .</w:t>
      </w:r>
      <w:r w:rsidRPr="008918AB">
        <w:rPr>
          <w:rStyle w:val="FixedChar"/>
        </w:rPr>
        <w:t>obr</w:t>
      </w:r>
      <w:r>
        <w:t xml:space="preserve"> for OSIRIS Batch Report.  This file can be viewed later to show the details and/or open the </w:t>
      </w:r>
      <w:r w:rsidRPr="00343D91">
        <w:t>tabular</w:t>
      </w:r>
      <w:r w:rsidR="00343D91" w:rsidRPr="00343D91">
        <w:t xml:space="preserve"> (</w:t>
      </w:r>
      <w:r w:rsidRPr="00343D91">
        <w:t>.</w:t>
      </w:r>
      <w:r w:rsidRPr="00343D91">
        <w:rPr>
          <w:rStyle w:val="FixedChar"/>
        </w:rPr>
        <w:t>oar</w:t>
      </w:r>
      <w:r w:rsidR="00343D91" w:rsidRPr="00343D91">
        <w:rPr>
          <w:rStyle w:val="FixedChar"/>
        </w:rPr>
        <w:t xml:space="preserve"> </w:t>
      </w:r>
      <w:r w:rsidR="00343D91" w:rsidRPr="00343D91">
        <w:t>and</w:t>
      </w:r>
      <w:r w:rsidR="00343D91" w:rsidRPr="00343D91">
        <w:rPr>
          <w:rStyle w:val="FixedChar"/>
        </w:rPr>
        <w:t xml:space="preserve"> .oer)</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r w:rsidR="00E75E13">
        <w:t>. , using the edited Operating Procedure.</w:t>
      </w:r>
    </w:p>
    <w:p w14:paraId="5EA8E8AA" w14:textId="77777777" w:rsidR="004A7B0B" w:rsidRDefault="00703438" w:rsidP="00290941">
      <w:pPr>
        <w:pStyle w:val="Heading1"/>
      </w:pPr>
      <w:r>
        <w:br w:type="page"/>
      </w:r>
      <w:bookmarkStart w:id="223" w:name="_OSIRIS_Report_Files"/>
      <w:bookmarkStart w:id="224" w:name="_Toc521412183"/>
      <w:bookmarkStart w:id="225" w:name="_Toc32270440"/>
      <w:bookmarkEnd w:id="223"/>
      <w:r w:rsidR="004A7B0B">
        <w:lastRenderedPageBreak/>
        <w:t>OSIRIS Report Files</w:t>
      </w:r>
      <w:bookmarkEnd w:id="224"/>
      <w:bookmarkEnd w:id="225"/>
    </w:p>
    <w:p w14:paraId="10F2B274" w14:textId="77777777" w:rsidR="004A7B0B" w:rsidRDefault="004A7B0B" w:rsidP="00A86E70">
      <w:r>
        <w:t>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is .</w:t>
      </w:r>
      <w:r w:rsidRPr="00366AAD">
        <w:rPr>
          <w:rStyle w:val="FixedChar"/>
        </w:rPr>
        <w:t>oar</w:t>
      </w:r>
      <w:r>
        <w:t xml:space="preserve"> for “OSIRIS Analysis Report.”  The data in these files can be edited and saved with the file extension of .</w:t>
      </w:r>
      <w:r w:rsidRPr="00366AAD">
        <w:rPr>
          <w:rStyle w:val="FixedChar"/>
        </w:rPr>
        <w:t>oer</w:t>
      </w:r>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226" w:name="_Toc521412184"/>
      <w:bookmarkStart w:id="227" w:name="_Toc32270441"/>
      <w:r>
        <w:t>Analysis Report Table</w:t>
      </w:r>
      <w:bookmarkEnd w:id="226"/>
      <w:bookmarkEnd w:id="227"/>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lastRenderedPageBreak/>
        <w:t>White background</w:t>
      </w:r>
      <w:r>
        <w:rPr>
          <w:b/>
        </w:rPr>
        <w:t>, black text</w:t>
      </w:r>
      <w:r>
        <w:rPr>
          <w:b/>
        </w:rPr>
        <w:tab/>
      </w:r>
      <w:r>
        <w:t xml:space="preserve">The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r w:rsidRPr="00151EFD">
        <w:t>Th</w:t>
      </w:r>
      <w:r>
        <w:t xml:space="preserve">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r>
        <w:t xml:space="preserve">The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r w:rsidRPr="005030E4">
        <w:t>The</w:t>
      </w:r>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r w:rsidRPr="005030E4">
        <w:t>The</w:t>
      </w:r>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r w:rsidRPr="005030E4">
        <w:t>The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r w:rsidRPr="005030E4">
        <w:t>The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228" w:name="_Toc521412185"/>
      <w:bookmarkStart w:id="229" w:name="_Toc32270442"/>
      <w:r>
        <w:t>Using Table Cells to Display Information</w:t>
      </w:r>
      <w:bookmarkEnd w:id="228"/>
      <w:bookmarkEnd w:id="229"/>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58" r:link="rId59">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lastRenderedPageBreak/>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“+Ctrl”</w:t>
      </w:r>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0" r:link="rId61">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right hand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230" w:name="_Toc521412186"/>
      <w:bookmarkStart w:id="231" w:name="_Toc32270443"/>
      <w:r>
        <w:t>Plot Preview Graph and Graph Menu</w:t>
      </w:r>
      <w:bookmarkEnd w:id="230"/>
      <w:bookmarkEnd w:id="231"/>
    </w:p>
    <w:p w14:paraId="2C376B07" w14:textId="7AD053A2" w:rsidR="004A7B0B" w:rsidRDefault="00A733BD" w:rsidP="00C86F4D">
      <w:pPr>
        <w:ind w:right="6210"/>
      </w:pPr>
      <w:r>
        <w:rPr>
          <w:noProof/>
        </w:rPr>
        <mc:AlternateContent>
          <mc:Choice Requires="wps">
            <w:drawing>
              <wp:anchor distT="0" distB="0" distL="114300" distR="114300" simplePos="0" relativeHeight="251658244"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A77855" w:rsidRPr="002E5DDC" w:rsidRDefault="00A77855"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2" type="#_x0000_t202" style="position:absolute;margin-left:196.4pt;margin-top:114.8pt;width:300.2pt;height:12.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" filled="f" stroked="f">
                <v:textbox inset="0,0,0,0">
                  <w:txbxContent>
                    <w:p w14:paraId="5B06C905" w14:textId="77777777" w:rsidR="00A77855" w:rsidRPr="002E5DDC" w:rsidRDefault="00A77855"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58242"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58248"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A77855" w:rsidRPr="002E5DDC" w:rsidRDefault="00A77855"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3" type="#_x0000_t202" style="position:absolute;margin-left:195.85pt;margin-top:2.15pt;width:300.5pt;height:14.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" filled="f" stroked="f">
                <v:textbox inset="0,0,0,0">
                  <w:txbxContent>
                    <w:p w14:paraId="6506EA64" w14:textId="77777777" w:rsidR="00A77855" w:rsidRPr="002E5DDC" w:rsidRDefault="00A77855"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r w:rsidR="003278A2">
        <w:t xml:space="preserve">as a result of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in order to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232" w:name="MaxLadderLabels"/>
      <w:bookmarkEnd w:id="232"/>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233" w:name="_Table_Toolbar_and"/>
      <w:bookmarkStart w:id="234" w:name="_Toc521412187"/>
      <w:bookmarkStart w:id="235" w:name="_Toc32270444"/>
      <w:bookmarkEnd w:id="233"/>
      <w:r>
        <w:t xml:space="preserve">Table </w:t>
      </w:r>
      <w:r w:rsidR="004A7B0B">
        <w:t>Toolbar and Menu</w:t>
      </w:r>
      <w:bookmarkEnd w:id="234"/>
      <w:bookmarkEnd w:id="235"/>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file used to create the analysis data in the highlighted row or cell of the table.  This cannot be modified, but if the name is too long to be displayed in its entirety, the user can select the text box and move the cursor in order to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w:t>
      </w:r>
      <w:r>
        <w:lastRenderedPageBreak/>
        <w:t>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58270"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58255"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236" w:name="DisableSample"/>
      <w:r>
        <w:rPr>
          <w:noProof/>
        </w:rPr>
        <w:drawing>
          <wp:anchor distT="0" distB="0" distL="114300" distR="114300" simplePos="0" relativeHeight="251658256"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236"/>
      <w:r w:rsidR="004A7B0B" w:rsidRPr="005030E4">
        <w:rPr>
          <w:rStyle w:val="FixedChar"/>
          <w:b/>
        </w:rPr>
        <w:t>.</w:t>
      </w:r>
      <w:r w:rsidR="004A7B0B" w:rsidRPr="005030E4">
        <w:t xml:space="preserve">  </w:t>
      </w:r>
      <w:r w:rsidR="004A7B0B">
        <w:t xml:space="preserve">This allows the user do disable a sample or (re) enable a sample.  The reason to disable a sample is that the analysis was not successful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xml:space="preserve">.  This selection is enabled only for data that have a history of </w:t>
      </w:r>
      <w:r>
        <w:lastRenderedPageBreak/>
        <w:t>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237" w:name="SortSamples"/>
      <w:r>
        <w:rPr>
          <w:noProof/>
        </w:rPr>
        <w:drawing>
          <wp:anchor distT="0" distB="0" distL="114300" distR="114300" simplePos="0" relativeHeight="251658263"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237"/>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displayed in the name</w:t>
      </w:r>
      <w:r w:rsidR="008B07B4">
        <w:t>s</w:t>
      </w:r>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independent of what is displayed in the names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8261"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779CD068" w:rsidR="004A7B0B" w:rsidRDefault="00FA610B" w:rsidP="008C201E">
      <w:r>
        <w:rPr>
          <w:rStyle w:val="FixedChar"/>
          <w:b/>
        </w:rPr>
        <w:t>Parameters</w:t>
      </w:r>
      <w:r w:rsidR="00FF4760">
        <w:rPr>
          <w:rStyle w:val="FixedChar"/>
          <w:b/>
        </w:rPr>
        <w:t>…</w:t>
      </w:r>
      <w:r w:rsidR="004A7B0B">
        <w:t xml:space="preserve"> </w:t>
      </w:r>
      <w:r>
        <w:t xml:space="preserve"> </w:t>
      </w:r>
      <w:r w:rsidR="004A7B0B">
        <w:t xml:space="preserve">This button or menu item displays a </w:t>
      </w:r>
      <w:r w:rsidR="00362DC4">
        <w:t>pop-up</w:t>
      </w:r>
      <w:r w:rsidR="004A7B0B">
        <w:t xml:space="preserve"> window containing the parameters used for this analysis.  The input directory and output directory are hyperlinked to enable the user to view the contents.  The Operating Procedure is hyperlinked to a dialog window that shows all of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238" w:name="DisplayName"/>
      <w:r w:rsidRPr="009D2C02">
        <w:rPr>
          <w:rStyle w:val="FixedChar"/>
          <w:b/>
        </w:rPr>
        <w:t>Display</w:t>
      </w:r>
      <w:bookmarkEnd w:id="238"/>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r w:rsidR="00BD3D39">
        <w:t xml:space="preserve">In order to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is a drop down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xml:space="preserve">” </w:t>
      </w:r>
      <w:r>
        <w:lastRenderedPageBreak/>
        <w:t>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to </w:t>
      </w:r>
      <w:r w:rsidRPr="006362AC">
        <w:rPr>
          <w:rStyle w:val="FixedChar"/>
        </w:rPr>
        <w:t>.cmf</w:t>
      </w:r>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If this is selected, a window with the location of the CMF file is displayed after the file is created in order to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then this window will close and return the user to the Analysis window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C743FF">
      <w:pPr>
        <w:pStyle w:val="Heading1"/>
      </w:pPr>
      <w:bookmarkStart w:id="239" w:name="_Osiris_Plot_Files_1"/>
      <w:bookmarkStart w:id="240" w:name="_Toc521412188"/>
      <w:bookmarkStart w:id="241" w:name="_Toc32270445"/>
      <w:bookmarkEnd w:id="239"/>
      <w:r w:rsidRPr="00C743FF">
        <w:t>OSIRIS</w:t>
      </w:r>
      <w:r>
        <w:t xml:space="preserve"> Plot Files</w:t>
      </w:r>
      <w:bookmarkEnd w:id="240"/>
      <w:bookmarkEnd w:id="241"/>
    </w:p>
    <w:p w14:paraId="68F4F094" w14:textId="09849F17" w:rsidR="004A7B0B" w:rsidRDefault="004A7B0B">
      <w:r>
        <w:t xml:space="preserve">The OSIRIS Plot Files have an extension of </w:t>
      </w:r>
      <w:r w:rsidRPr="00B67695">
        <w:rPr>
          <w:rStyle w:val="FixedChar"/>
        </w:rPr>
        <w:t>.plt</w:t>
      </w:r>
      <w:r>
        <w:t xml:space="preserve"> and unlike the report files, they </w:t>
      </w:r>
      <w:r w:rsidR="00B65AE8">
        <w:t xml:space="preserve">do not have </w:t>
      </w:r>
      <w:r>
        <w:t>edited</w:t>
      </w:r>
      <w:r w:rsidR="00B65AE8">
        <w:t xml:space="preserve"> file versions</w:t>
      </w:r>
      <w:r>
        <w:t xml:space="preserve">.  </w:t>
      </w:r>
      <w:r w:rsidR="00B65AE8">
        <w:t xml:space="preserve">All edits are stored in the </w:t>
      </w:r>
      <w:r w:rsidR="00B65AE8" w:rsidRPr="00BA45EE">
        <w:rPr>
          <w:rStyle w:val="FixedChar"/>
        </w:rPr>
        <w:t>.oer</w:t>
      </w:r>
      <w:r w:rsidR="00B65AE8">
        <w:t xml:space="preserve"> files.  </w:t>
      </w:r>
      <w:r>
        <w:t>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whether or not the </w:t>
      </w:r>
      <w:r w:rsidRPr="005030E4">
        <w:rPr>
          <w:rStyle w:val="FixedChar"/>
        </w:rPr>
        <w:t>shift</w:t>
      </w:r>
      <w:r>
        <w:t xml:space="preserve"> key is held down.  </w:t>
      </w:r>
      <w:r w:rsidR="00582BB2">
        <w:t xml:space="preserve">It is important to </w:t>
      </w:r>
      <w:r w:rsidR="005C0FE3">
        <w:t>understand</w:t>
      </w:r>
      <w:r w:rsidR="00582BB2">
        <w:t xml:space="preserve"> that opening a </w:t>
      </w:r>
      <w:r w:rsidR="00582BB2" w:rsidRPr="00B67695">
        <w:rPr>
          <w:rStyle w:val="FixedChar"/>
        </w:rPr>
        <w:t>.plt</w:t>
      </w:r>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lastRenderedPageBreak/>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783701EA" w14:textId="77777777" w:rsidR="004C4A07" w:rsidRDefault="004C4A07" w:rsidP="004C4A07"/>
    <w:p w14:paraId="7B66342A" w14:textId="743A0663" w:rsidR="00B77A83" w:rsidRDefault="007C3E71" w:rsidP="00D028E5">
      <w:pPr>
        <w:pStyle w:val="Heading2"/>
      </w:pPr>
      <w:bookmarkStart w:id="242" w:name="_Allele_and_Artifact"/>
      <w:bookmarkStart w:id="243" w:name="_Toc32270446"/>
      <w:bookmarkEnd w:id="242"/>
      <w:r>
        <w:t xml:space="preserve">Allele and Artifact </w:t>
      </w:r>
      <w:r w:rsidR="005703EC">
        <w:t xml:space="preserve">Hover </w:t>
      </w:r>
      <w:r>
        <w:t>Boxes</w:t>
      </w:r>
      <w:bookmarkEnd w:id="243"/>
    </w:p>
    <w:p w14:paraId="7113E884" w14:textId="58FDA62C" w:rsidR="007C3E71" w:rsidRDefault="007C3E71" w:rsidP="00A04755">
      <w:r>
        <w:t>Holding the cursor over a peak label will display a pop-up hover box</w:t>
      </w:r>
      <w:r w:rsidR="007878C0">
        <w:t xml:space="preserve"> that displays information about the peak or artifact</w:t>
      </w:r>
      <w:r w:rsidR="00D028E5">
        <w:t xml:space="preserve"> as shown in the figure below</w:t>
      </w:r>
      <w:r w:rsidR="007878C0">
        <w:t xml:space="preserve">.  </w:t>
      </w:r>
      <w:r w:rsidR="00B45BD7">
        <w:t>The allele label</w:t>
      </w:r>
      <w:r w:rsidR="007878C0">
        <w:t xml:space="preserve"> hover box displays the</w:t>
      </w:r>
      <w:r w:rsidR="00B45BD7">
        <w:t xml:space="preserve"> channel dye name</w:t>
      </w:r>
      <w:r w:rsidR="007878C0">
        <w:t xml:space="preserve"> </w:t>
      </w:r>
      <w:r w:rsidR="00B45BD7">
        <w:t xml:space="preserve">(where defined), locus, allele </w:t>
      </w:r>
      <w:r w:rsidR="00D028E5">
        <w:t>call</w:t>
      </w:r>
      <w:r w:rsidR="00B45BD7">
        <w:t xml:space="preserve"> (and off-ladder indication), locus base pair size (BPS), residual (shift measurement), time, peak area peak width (time), ILS base pair size, and peak fit.  </w:t>
      </w:r>
      <w:r w:rsidR="00E637DE">
        <w:t xml:space="preserve">In addition to the information displayed in the allele hover box, the </w:t>
      </w:r>
      <w:r w:rsidR="00B45BD7">
        <w:t xml:space="preserve">artifact hover box </w:t>
      </w:r>
      <w:r w:rsidR="00265E1A">
        <w:t xml:space="preserve">for a peak with no allele call </w:t>
      </w:r>
      <w:r w:rsidR="00E637DE">
        <w:t xml:space="preserve">displays the various artifact messages and the corrected RFU if the peak is a pull-up or a partial pull-up.  </w:t>
      </w:r>
      <w:r w:rsidR="00F80873">
        <w:t xml:space="preserve">If the peak has </w:t>
      </w:r>
      <w:r w:rsidR="00265E1A">
        <w:t xml:space="preserve">been assigned </w:t>
      </w:r>
      <w:r w:rsidR="00F80873">
        <w:t xml:space="preserve">an allele call as well as an artifact call, some of the </w:t>
      </w:r>
      <w:r w:rsidR="00265E1A">
        <w:t xml:space="preserve">allele </w:t>
      </w:r>
      <w:r w:rsidR="00F80873">
        <w:t xml:space="preserve">information </w:t>
      </w:r>
      <w:r w:rsidR="00265E1A">
        <w:t xml:space="preserve">is not </w:t>
      </w:r>
      <w:r w:rsidR="00F80873">
        <w:t xml:space="preserve">duplicated in the artifact hover box.   </w:t>
      </w:r>
      <w:r w:rsidR="00E637DE">
        <w:t xml:space="preserve">The allele position of the peak is displayed if the peak has not been assigned an allele call.  </w:t>
      </w:r>
      <w:r w:rsidR="00B45BD7">
        <w:t xml:space="preserve">See </w:t>
      </w:r>
      <w:hyperlink w:anchor="_Definitions" w:history="1">
        <w:r w:rsidR="00B45BD7" w:rsidRPr="00B81726">
          <w:rPr>
            <w:rStyle w:val="Hyperlink"/>
          </w:rPr>
          <w:t>Definitions</w:t>
        </w:r>
      </w:hyperlink>
      <w:r w:rsidR="00B45BD7">
        <w:t xml:space="preserve"> for descriptions of these terms</w:t>
      </w:r>
      <w:r w:rsidR="00E637DE">
        <w:t xml:space="preserve"> and the difference between ILS Ref and BPS</w:t>
      </w:r>
      <w:r w:rsidR="00D028E5">
        <w:t xml:space="preserve"> </w:t>
      </w:r>
      <w:r w:rsidR="00B81726">
        <w:t>base pairs</w:t>
      </w:r>
      <w:r w:rsidR="00B45BD7">
        <w:t xml:space="preserve">.  </w:t>
      </w:r>
    </w:p>
    <w:p w14:paraId="2F8D6D41" w14:textId="43CDD2AF" w:rsidR="00CF3A5B" w:rsidRDefault="00CF3A5B" w:rsidP="00A04755"/>
    <w:p w14:paraId="4A186907" w14:textId="1B8B5515" w:rsidR="00CF3A5B" w:rsidRDefault="00CF3A5B" w:rsidP="00D028E5">
      <w:pPr>
        <w:jc w:val="center"/>
      </w:pPr>
      <w:r>
        <w:rPr>
          <w:noProof/>
        </w:rPr>
        <w:drawing>
          <wp:inline distT="0" distB="0" distL="0" distR="0" wp14:anchorId="369DAF20" wp14:editId="36D9B888">
            <wp:extent cx="3006547" cy="1341542"/>
            <wp:effectExtent l="0" t="0" r="3810" b="0"/>
            <wp:docPr id="35" name="Picture 35" descr="C:\Users\rileygr\AppData\Local\Temp\SNAGHTML1fcdb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leygr\AppData\Local\Temp\SNAGHTML1fcdb91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64686" cy="1367484"/>
                    </a:xfrm>
                    <a:prstGeom prst="rect">
                      <a:avLst/>
                    </a:prstGeom>
                    <a:noFill/>
                    <a:ln>
                      <a:noFill/>
                    </a:ln>
                  </pic:spPr>
                </pic:pic>
              </a:graphicData>
            </a:graphic>
          </wp:inline>
        </w:drawing>
      </w:r>
    </w:p>
    <w:p w14:paraId="5FA81F28" w14:textId="05344B15" w:rsidR="00CF3A5B" w:rsidRDefault="00CF3A5B" w:rsidP="00E637DE"/>
    <w:p w14:paraId="6F9EE6E8" w14:textId="77777777" w:rsidR="004C4A07" w:rsidRDefault="004C4A07" w:rsidP="00A04755"/>
    <w:p w14:paraId="641F49FC" w14:textId="2B71A475" w:rsidR="006661E2" w:rsidRDefault="006661E2" w:rsidP="0001449A">
      <w:pPr>
        <w:pStyle w:val="Heading2"/>
      </w:pPr>
      <w:bookmarkStart w:id="244" w:name="_Toc32270447"/>
      <w:r>
        <w:lastRenderedPageBreak/>
        <w:t>Display Bases or Time on the x-axis</w:t>
      </w:r>
      <w:bookmarkEnd w:id="244"/>
    </w:p>
    <w:p w14:paraId="6FC3FBE7" w14:textId="13A88AF8" w:rsidR="006661E2" w:rsidRPr="006661E2" w:rsidRDefault="006661E2" w:rsidP="0001449A">
      <w:r>
        <w:t xml:space="preserve">The x-axis of the plot in the graph view is labelled with time by default.  To change the x-axis to bases instead of time, when in the plot window of the graph view, </w:t>
      </w:r>
      <w:r w:rsidR="00BD3166">
        <w:t xml:space="preserve">select “Graph” </w:t>
      </w:r>
      <w:r w:rsidR="00E56692">
        <w:t>in the top menu</w:t>
      </w:r>
      <w:r w:rsidR="00BD3166">
        <w:t xml:space="preserve"> then</w:t>
      </w:r>
      <w:r>
        <w:t xml:space="preserve"> “Show ILS BPS X-axis”.</w:t>
      </w:r>
      <w:r w:rsidR="00047EBA">
        <w:t xml:space="preserve">  To change the x-axis to bases instead of time when in the table view, </w:t>
      </w:r>
      <w:r w:rsidR="00BD3166">
        <w:t xml:space="preserve">select “Preview” in the top menu then </w:t>
      </w:r>
      <w:r w:rsidR="00047EBA">
        <w:t>“Show ILS BPS X-axis”.</w:t>
      </w:r>
      <w:r>
        <w:t xml:space="preserve">  The base pair numbering </w:t>
      </w:r>
      <w:r w:rsidR="00BD3166">
        <w:t>uses</w:t>
      </w:r>
      <w:r>
        <w:t xml:space="preserve"> ILS</w:t>
      </w:r>
      <w:r w:rsidR="00223667">
        <w:t xml:space="preserve"> Ref.</w:t>
      </w:r>
      <w:r>
        <w:t xml:space="preserve"> base pair, in </w:t>
      </w:r>
      <w:r w:rsidR="00223667">
        <w:t>reference</w:t>
      </w:r>
      <w:r>
        <w:t xml:space="preserve"> to the size of the </w:t>
      </w:r>
      <w:r w:rsidR="00BD3166">
        <w:t>ILS marker peaks</w:t>
      </w:r>
      <w:r w:rsidR="00223667">
        <w:t>.  When the display switches, peak positions will change slightly to maintain the linear display of the x-axis units.  In the rare case that bases cannot be displayed for a particular sample, OSIRIS will default to time on the x-axis for that sample.</w:t>
      </w:r>
      <w:r w:rsidR="00047EBA">
        <w:t xml:space="preserve">  Once the x</w:t>
      </w:r>
      <w:r w:rsidR="00BD3166">
        <w:noBreakHyphen/>
      </w:r>
      <w:r w:rsidR="00047EBA">
        <w:t xml:space="preserve">axis selection is made, </w:t>
      </w:r>
      <w:r w:rsidR="00BD3166">
        <w:t>it</w:t>
      </w:r>
      <w:r w:rsidR="00047EBA">
        <w:t xml:space="preserve"> will become the default for future graphs or previews until the user </w:t>
      </w:r>
      <w:r w:rsidR="00BD3166">
        <w:t>changes it</w:t>
      </w:r>
      <w:r w:rsidR="00047EBA">
        <w:t>.</w:t>
      </w:r>
    </w:p>
    <w:p w14:paraId="18B16770" w14:textId="6006134D" w:rsidR="00A04755" w:rsidRDefault="00EA7682" w:rsidP="00A04755">
      <w:r>
        <w:br w:type="page"/>
      </w:r>
    </w:p>
    <w:p w14:paraId="79BB00F1" w14:textId="5D1CFD3F" w:rsidR="004A7B0B" w:rsidRDefault="00CB3027" w:rsidP="00D34941">
      <w:pPr>
        <w:pStyle w:val="Heading2"/>
      </w:pPr>
      <w:bookmarkStart w:id="245" w:name="_Graph_Toolbar"/>
      <w:bookmarkStart w:id="246" w:name="_Toc521412189"/>
      <w:bookmarkStart w:id="247" w:name="_Toc32270448"/>
      <w:bookmarkEnd w:id="245"/>
      <w:r>
        <w:lastRenderedPageBreak/>
        <w:t xml:space="preserve">Graph </w:t>
      </w:r>
      <w:r w:rsidR="004A7B0B">
        <w:t>Toolbar</w:t>
      </w:r>
      <w:bookmarkEnd w:id="246"/>
      <w:bookmarkEnd w:id="247"/>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options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pull down menu has a submenu for each plot and each of these submenus has a “</w:t>
      </w:r>
      <w:r w:rsidRPr="00676EFA">
        <w:rPr>
          <w:rStyle w:val="FixedChar"/>
        </w:rPr>
        <w:t>Data</w:t>
      </w:r>
      <w:r>
        <w:t>” submenu with entries for these options.  In addition to this, the “</w:t>
      </w:r>
      <w:r>
        <w:rPr>
          <w:rStyle w:val="FixedChar"/>
        </w:rPr>
        <w:t>Graph</w:t>
      </w:r>
      <w:r>
        <w:t>” pull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The history button or menu item is used to display the data as it was saved in previous versions of the report file.  This is similar to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are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8262"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24D50978" w:rsidR="004A7B0B" w:rsidRDefault="004A7B0B" w:rsidP="00DE4BB2">
      <w:r w:rsidRPr="009D2C02">
        <w:rPr>
          <w:rStyle w:val="FixedChar"/>
          <w:b/>
        </w:rPr>
        <w:t>Parameters…</w:t>
      </w:r>
      <w:r w:rsidRPr="009D2C02">
        <w:rPr>
          <w:b/>
        </w:rPr>
        <w:t xml:space="preserve"> </w:t>
      </w:r>
      <w:r>
        <w:t xml:space="preserve"> This button or menu item displays a </w:t>
      </w:r>
      <w:r w:rsidR="00362DC4">
        <w:t>pop-up</w:t>
      </w:r>
      <w:r>
        <w:t xml:space="preserve"> window containing the parameters used for this analysis.  The input and output directories are hyperlinked to enable the user to view the contents.  The Operating Procedure is hyperlinked to a dialog window that shows all of the settings at the time the analysis was performed. </w:t>
      </w:r>
      <w:r w:rsidR="00DE4BB2">
        <w:t xml:space="preserve"> </w:t>
      </w:r>
      <w:r w:rsidR="00F5296C">
        <w:t xml:space="preserve">Unlike in the Analysis window, when </w:t>
      </w:r>
      <w:r w:rsidR="00DE4BB2">
        <w:t xml:space="preserve">the Analysis Parameters </w:t>
      </w:r>
      <w:r w:rsidR="00362DC4">
        <w:t>pop-up</w:t>
      </w:r>
      <w:r w:rsidR="00DE4BB2">
        <w:t xml:space="preserve">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If the toolbar is too narrow to accommodate all of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Toolbar is shifted to the right, right arrow is grey and disabled</w:t>
      </w:r>
    </w:p>
    <w:p w14:paraId="45FDA5D2" w14:textId="77777777" w:rsidR="001D29A2" w:rsidRDefault="001D29A2" w:rsidP="001D29A2">
      <w:pPr>
        <w:pStyle w:val="PictureText"/>
      </w:pPr>
      <w:bookmarkStart w:id="248" w:name="_Toc291578360"/>
      <w:bookmarkStart w:id="249"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495FC26F" w:rsidR="004A7B0B" w:rsidRPr="005D5127" w:rsidRDefault="00A733BD" w:rsidP="005D5127">
      <w:pPr>
        <w:pStyle w:val="Heading2"/>
      </w:pPr>
      <w:bookmarkStart w:id="250" w:name="_Toc521412190"/>
      <w:bookmarkStart w:id="251" w:name="_Toc32270449"/>
      <w:r>
        <w:rPr>
          <w:noProof/>
        </w:rPr>
        <w:drawing>
          <wp:anchor distT="0" distB="0" distL="114300" distR="114300" simplePos="0" relativeHeight="251658265" behindDoc="1" locked="0" layoutInCell="1" allowOverlap="1" wp14:anchorId="213627B5" wp14:editId="60C004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248"/>
      <w:bookmarkEnd w:id="249"/>
      <w:r w:rsidR="004A7B0B" w:rsidRPr="005D5127">
        <w:t>Resizing Plots</w:t>
      </w:r>
      <w:bookmarkEnd w:id="250"/>
      <w:bookmarkEnd w:id="251"/>
    </w:p>
    <w:p w14:paraId="4BFDF040" w14:textId="3D9C764E"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08FA994B" w:rsidR="00AA049F" w:rsidRDefault="00AA049F" w:rsidP="00A93BF3">
      <w:pPr>
        <w:ind w:right="2790"/>
      </w:pPr>
    </w:p>
    <w:p w14:paraId="10D775FD" w14:textId="77777777" w:rsidR="00B23838" w:rsidRDefault="00B23838" w:rsidP="00A93BF3">
      <w:pPr>
        <w:ind w:right="2790"/>
      </w:pPr>
    </w:p>
    <w:p w14:paraId="46B2DEBF" w14:textId="336F856C" w:rsidR="004A7B0B" w:rsidRDefault="004A7B0B" w:rsidP="005030E4"/>
    <w:p w14:paraId="571817F5" w14:textId="1650193F" w:rsidR="004A7B0B" w:rsidRDefault="00B23838" w:rsidP="005030E4">
      <w:r>
        <w:rPr>
          <w:noProof/>
        </w:rPr>
        <w:drawing>
          <wp:anchor distT="0" distB="0" distL="114300" distR="114300" simplePos="0" relativeHeight="251658289" behindDoc="0" locked="0" layoutInCell="1" allowOverlap="1" wp14:anchorId="35047AB7" wp14:editId="463B5F8E">
            <wp:simplePos x="0" y="0"/>
            <wp:positionH relativeFrom="page">
              <wp:align>right</wp:align>
            </wp:positionH>
            <wp:positionV relativeFrom="paragraph">
              <wp:posOffset>45720</wp:posOffset>
            </wp:positionV>
            <wp:extent cx="5137150" cy="2751455"/>
            <wp:effectExtent l="0" t="0" r="0" b="0"/>
            <wp:wrapSquare wrapText="bothSides"/>
            <wp:docPr id="27" name="Picture 27" descr="C:\Users\rileygr\AppData\Local\Temp\2\SNAGHTML4493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leygr\AppData\Local\Temp\2\SNAGHTML44936f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37150"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After dragging the sash</w:t>
      </w:r>
      <w:r w:rsidR="000A51BF">
        <w:t xml:space="preserve"> (or bar)</w:t>
      </w:r>
      <w:r w:rsidR="004A7B0B">
        <w:t xml:space="preserve">, </w:t>
      </w:r>
      <w:r w:rsidR="004A7B0B" w:rsidRPr="005030E4">
        <w:rPr>
          <w:b/>
        </w:rPr>
        <w:t xml:space="preserve">each </w:t>
      </w:r>
      <w:r w:rsidR="00C31EB8">
        <w:rPr>
          <w:b/>
        </w:rPr>
        <w:t xml:space="preserve">of the </w:t>
      </w:r>
      <w:r w:rsidR="004A7B0B" w:rsidRPr="005030E4">
        <w:rPr>
          <w:b/>
        </w:rPr>
        <w:t>plot</w:t>
      </w:r>
      <w:r w:rsidR="00C31EB8">
        <w:rPr>
          <w:b/>
        </w:rPr>
        <w:t>s</w:t>
      </w:r>
      <w:r w:rsidR="004A7B0B">
        <w:t xml:space="preserve"> is resized to the selected height and a scroll bar is shown on the right if the total height </w:t>
      </w:r>
      <w:r w:rsidR="00C31EB8">
        <w:t xml:space="preserve">of the stacked plots </w:t>
      </w:r>
      <w:r w:rsidR="004A7B0B">
        <w:t>exceeds the height of the window.</w:t>
      </w:r>
    </w:p>
    <w:p w14:paraId="525BF249" w14:textId="77777777" w:rsidR="004A7B0B" w:rsidRDefault="004A7B0B" w:rsidP="005030E4"/>
    <w:p w14:paraId="2C6AC405" w14:textId="40D2CF87"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0337E528" w:rsidR="004A7B0B" w:rsidRDefault="004A7B0B" w:rsidP="005030E4"/>
    <w:p w14:paraId="60E48841" w14:textId="77777777" w:rsidR="00153AA6" w:rsidRDefault="00153AA6" w:rsidP="005030E4"/>
    <w:p w14:paraId="55BDE6D6" w14:textId="3E030E80"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252" w:name="_Toc521412191"/>
      <w:bookmarkStart w:id="253" w:name="_Toc32270450"/>
      <w:r w:rsidRPr="00882285">
        <w:t>Export Graphic File</w:t>
      </w:r>
      <w:bookmarkEnd w:id="252"/>
      <w:bookmarkEnd w:id="253"/>
    </w:p>
    <w:p w14:paraId="669D1D9F" w14:textId="6F31C92D" w:rsidR="004A7B0B" w:rsidRDefault="00A733BD" w:rsidP="002C7735">
      <w:r>
        <w:rPr>
          <w:noProof/>
        </w:rPr>
        <w:drawing>
          <wp:anchor distT="0" distB="0" distL="114300" distR="114300" simplePos="0" relativeHeight="251658266"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254" w:name="_Zooming_and_Panning"/>
      <w:bookmarkStart w:id="255" w:name="_Toc521412192"/>
      <w:bookmarkStart w:id="256" w:name="_Toc32270451"/>
      <w:bookmarkEnd w:id="254"/>
      <w:r w:rsidRPr="00BD2FC4">
        <w:t>Zooming</w:t>
      </w:r>
      <w:r w:rsidR="00595CC8">
        <w:t xml:space="preserve"> and Panning the Graph</w:t>
      </w:r>
      <w:bookmarkEnd w:id="255"/>
      <w:bookmarkEnd w:id="256"/>
    </w:p>
    <w:p w14:paraId="00B4F4F6" w14:textId="77777777" w:rsidR="004A7B0B" w:rsidRDefault="004A7B0B" w:rsidP="00DA76B7">
      <w:r w:rsidRPr="00B1027C">
        <w:t>Whe</w:t>
      </w:r>
      <w:r>
        <w:t>n viewing the graph, it is often desirable to zoom and/or pan to a particular locus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To view all of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Zoom To Locus</w:t>
      </w:r>
      <w:r>
        <w:rPr>
          <w:b/>
        </w:rPr>
        <w:t xml:space="preserve">.  </w:t>
      </w:r>
      <w:r>
        <w:t>To zoom to a particular locus,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There are several keys that will change the viewport of the plot.  Before using the keyboard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X-Axis  (decrease peak width)</w:t>
      </w:r>
    </w:p>
    <w:p w14:paraId="1AF9AC4A" w14:textId="77777777" w:rsidR="004A7B0B" w:rsidRDefault="004A7B0B" w:rsidP="00794454">
      <w:pPr>
        <w:ind w:left="720"/>
      </w:pPr>
      <w:r w:rsidRPr="005030E4">
        <w:rPr>
          <w:rStyle w:val="FixedChar"/>
          <w:b/>
        </w:rPr>
        <w:t>d</w:t>
      </w:r>
      <w:r>
        <w:t xml:space="preserve"> – Zoom in X-Axis  (increase peak width)</w:t>
      </w:r>
    </w:p>
    <w:p w14:paraId="77536287" w14:textId="44A0A746" w:rsidR="004A7B0B" w:rsidRDefault="004A7B0B" w:rsidP="00794454">
      <w:pPr>
        <w:ind w:left="720"/>
      </w:pPr>
      <w:r w:rsidRPr="005030E4">
        <w:rPr>
          <w:rStyle w:val="FixedChar"/>
          <w:b/>
        </w:rPr>
        <w:t>x</w:t>
      </w:r>
      <w:r>
        <w:t xml:space="preserve"> – Zoom out Y-Axis  (decrease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Y-Axis</w:t>
      </w:r>
      <w:r>
        <w:t xml:space="preserve">  (increase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lastRenderedPageBreak/>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Another method of zooming is to click and drag the mouse in order to draw a rectangle around the desired region.  Following is an illustration:</w:t>
      </w:r>
    </w:p>
    <w:p w14:paraId="090B9E51" w14:textId="04C0C94B" w:rsidR="00AA2596" w:rsidRDefault="00AA2596" w:rsidP="00DA76B7"/>
    <w:p w14:paraId="1DC5485E" w14:textId="7EAE0824" w:rsidR="004A7B0B" w:rsidRPr="00B1027C" w:rsidRDefault="0057061F" w:rsidP="00F90CE3">
      <w:pPr>
        <w:jc w:val="center"/>
      </w:pPr>
      <w:r>
        <w:rPr>
          <w:noProof/>
        </w:rPr>
        <w:drawing>
          <wp:inline distT="0" distB="0" distL="0" distR="0" wp14:anchorId="730CB0EC" wp14:editId="614BDA95">
            <wp:extent cx="5487981" cy="3149600"/>
            <wp:effectExtent l="0" t="0" r="0" b="0"/>
            <wp:docPr id="476" name="Picture 476" descr="C:\Users\rileygr\AppData\Local\Temp\2\SNAGHTML47bd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2\SNAGHTML47bdc5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95481" cy="3153905"/>
                    </a:xfrm>
                    <a:prstGeom prst="rect">
                      <a:avLst/>
                    </a:prstGeom>
                    <a:noFill/>
                    <a:ln>
                      <a:noFill/>
                    </a:ln>
                  </pic:spPr>
                </pic:pic>
              </a:graphicData>
            </a:graphic>
          </wp:inline>
        </w:drawing>
      </w:r>
    </w:p>
    <w:p w14:paraId="347607CE" w14:textId="0907DF0B" w:rsidR="004A7B0B" w:rsidRDefault="004A7B0B" w:rsidP="00472F74">
      <w:pPr>
        <w:pStyle w:val="Spacer"/>
      </w:pPr>
    </w:p>
    <w:p w14:paraId="2F163285" w14:textId="404570A4" w:rsidR="004A7B0B" w:rsidRDefault="004A7B0B" w:rsidP="005030E4">
      <w:pPr>
        <w:pStyle w:val="PictureText"/>
      </w:pPr>
      <w:r w:rsidRPr="00E24A4D">
        <w:t>Click on a corner of the desired rectangular region and drag the mouse to see an outline.</w:t>
      </w:r>
      <w:r w:rsidR="00F738A0" w:rsidRPr="00F738A0">
        <w:t xml:space="preserve"> </w:t>
      </w:r>
    </w:p>
    <w:p w14:paraId="019CD324" w14:textId="5A37E17D" w:rsidR="004A7B0B" w:rsidRDefault="004A7B0B" w:rsidP="00445FB5">
      <w:pPr>
        <w:pStyle w:val="Spacer"/>
      </w:pPr>
    </w:p>
    <w:p w14:paraId="785CAFBE" w14:textId="77777777" w:rsidR="00AA5D0A" w:rsidRDefault="00AA5D0A" w:rsidP="00A260B2">
      <w:pPr>
        <w:jc w:val="center"/>
        <w:rPr>
          <w:noProof/>
        </w:rPr>
      </w:pPr>
    </w:p>
    <w:p w14:paraId="16CEF78D" w14:textId="757B5BD0" w:rsidR="004A7B0B" w:rsidRDefault="0057061F" w:rsidP="00A260B2">
      <w:pPr>
        <w:jc w:val="center"/>
      </w:pPr>
      <w:r w:rsidRPr="0057061F">
        <w:t xml:space="preserve"> </w:t>
      </w:r>
      <w:r>
        <w:rPr>
          <w:noProof/>
        </w:rPr>
        <w:drawing>
          <wp:inline distT="0" distB="0" distL="0" distR="0" wp14:anchorId="26BA22A5" wp14:editId="3BC97400">
            <wp:extent cx="5487174" cy="3149265"/>
            <wp:effectExtent l="0" t="0" r="0" b="0"/>
            <wp:docPr id="478" name="Picture 478" descr="C:\Users\rileygr\AppData\Local\Temp\2\SNAGHTML47e4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2\SNAGHTML47e4e6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9542" cy="3156364"/>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3E084746" w:rsidR="004A7B0B" w:rsidRDefault="004A7B0B" w:rsidP="005030E4">
      <w:r>
        <w:t xml:space="preserve">If the results are not as desired, simply reset the axes as described above and try </w:t>
      </w:r>
      <w:r w:rsidR="00BE1792">
        <w:t xml:space="preserve">again or </w:t>
      </w:r>
      <w:r w:rsidR="0057061F">
        <w:t xml:space="preserve">use the </w:t>
      </w:r>
      <w:r w:rsidR="00BE1792">
        <w:t xml:space="preserve">keyboard </w:t>
      </w:r>
      <w:r w:rsidR="00BE1792" w:rsidRPr="00BE1792">
        <w:rPr>
          <w:b/>
        </w:rPr>
        <w:t>A</w:t>
      </w:r>
      <w:r w:rsidR="0057061F">
        <w:t xml:space="preserve"> and </w:t>
      </w:r>
      <w:r w:rsidR="00BE1792" w:rsidRPr="00BE1792">
        <w:rPr>
          <w:b/>
        </w:rPr>
        <w:t>X</w:t>
      </w:r>
      <w:r w:rsidR="0057061F">
        <w:t xml:space="preserve"> keys to zoom out </w:t>
      </w:r>
      <w:r w:rsidR="00BE1792">
        <w:t xml:space="preserve">the x- and y-axis respectively, </w:t>
      </w:r>
      <w:r w:rsidR="0057061F">
        <w:t>as described above.</w:t>
      </w:r>
    </w:p>
    <w:p w14:paraId="6404CC78" w14:textId="2E06F605" w:rsidR="0099691D" w:rsidRDefault="0099691D">
      <w:r>
        <w:br w:type="page"/>
      </w:r>
    </w:p>
    <w:p w14:paraId="758D66F2" w14:textId="0E020C44" w:rsidR="006C0AD3" w:rsidRDefault="006C0AD3" w:rsidP="00637B43">
      <w:pPr>
        <w:pStyle w:val="Heading1"/>
      </w:pPr>
      <w:bookmarkStart w:id="257" w:name="_Editing_Peaks,_Loci"/>
      <w:bookmarkStart w:id="258" w:name="_Toc521412193"/>
      <w:bookmarkStart w:id="259" w:name="_Toc32270452"/>
      <w:bookmarkEnd w:id="257"/>
      <w:r>
        <w:lastRenderedPageBreak/>
        <w:t>Editing Peaks, Loci and Samples</w:t>
      </w:r>
      <w:bookmarkEnd w:id="258"/>
      <w:bookmarkEnd w:id="259"/>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3EEC4F5C" w:rsidR="00863A77" w:rsidRDefault="00742FA6">
      <w:r>
        <w:t xml:space="preserve">Deleting artifact and quality notices is not necessary: editing </w:t>
      </w:r>
      <w:r w:rsidR="00863A77">
        <w:t>is most efficient when artifacts and quality notices are accepted</w:t>
      </w:r>
      <w:r>
        <w:t>, which allows export of just the alleles</w:t>
      </w:r>
      <w:r w:rsidR="00863A77">
        <w:t>.</w:t>
      </w:r>
      <w:r>
        <w:tab/>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them</w:t>
      </w:r>
      <w:r w:rsidR="00FD25A6">
        <w:t>,</w:t>
      </w:r>
      <w:r w:rsidR="002E7377">
        <w:t xml:space="preserve"> and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260" w:name="_Toc521412194"/>
      <w:bookmarkStart w:id="261" w:name="_Toc32270453"/>
      <w:r>
        <w:t>Peak Editing</w:t>
      </w:r>
      <w:bookmarkEnd w:id="260"/>
      <w:bookmarkEnd w:id="261"/>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lastRenderedPageBreak/>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6C6E9A" w:rsidRDefault="00ED61D2" w:rsidP="001B380A">
      <w:pPr>
        <w:spacing w:before="160" w:after="160"/>
        <w:rPr>
          <w:szCs w:val="2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hat can be selected for display,</w:t>
      </w:r>
      <w:r>
        <w:t xml:space="preserve"> </w:t>
      </w:r>
      <w:r w:rsidR="001111CA">
        <w:t xml:space="preserve">or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262" w:name="_Locus_and_Sample"/>
      <w:bookmarkStart w:id="263" w:name="_Toc521412195"/>
      <w:bookmarkStart w:id="264" w:name="_Toc32270454"/>
      <w:bookmarkEnd w:id="262"/>
      <w:r>
        <w:t>Locus and Sample Editing</w:t>
      </w:r>
      <w:bookmarkEnd w:id="263"/>
      <w:bookmarkEnd w:id="264"/>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at any time by pressing Ct</w:t>
      </w:r>
      <w:r w:rsidR="00276D36">
        <w:t>r</w:t>
      </w:r>
      <w:r w:rsidR="00CF1079">
        <w:t>l+</w:t>
      </w:r>
      <w:r w:rsidR="00A51EF3">
        <w:t xml:space="preserve">G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To change the width of both windows, drag the right edge of the Sample editing window wider or narrower and press Ct</w:t>
      </w:r>
      <w:r w:rsidR="00276D36">
        <w:t>r</w:t>
      </w:r>
      <w:r w:rsidR="00B4165E">
        <w:t>l+</w:t>
      </w:r>
      <w:r w:rsidR="0025613E">
        <w:t>G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Pressing C</w:t>
      </w:r>
      <w:r w:rsidR="00276D36">
        <w:t>tr</w:t>
      </w:r>
      <w:r>
        <w:t xml:space="preserve">l+G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lastRenderedPageBreak/>
        <w:drawing>
          <wp:anchor distT="0" distB="0" distL="114300" distR="114300" simplePos="0" relativeHeight="251658269"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58249"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Press Ct</w:t>
      </w:r>
      <w:r w:rsidR="00276D36">
        <w:t>r</w:t>
      </w:r>
      <w:r w:rsidR="006623C8">
        <w:t xml:space="preserve">l+G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re-editing</w:t>
      </w:r>
      <w:r w:rsidR="00CF19D5">
        <w:t>, but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lastRenderedPageBreak/>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particular level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58250"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5824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58276"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265" w:name="_Reviewing_Editing_and"/>
      <w:bookmarkStart w:id="266" w:name="_Toc521412196"/>
      <w:bookmarkStart w:id="267" w:name="_Toc32270455"/>
      <w:bookmarkEnd w:id="265"/>
      <w:r>
        <w:lastRenderedPageBreak/>
        <w:t>Reviewing Editing and Analysis</w:t>
      </w:r>
      <w:bookmarkEnd w:id="266"/>
      <w:bookmarkEnd w:id="267"/>
    </w:p>
    <w:p w14:paraId="4B1F1C50" w14:textId="00FAEB83" w:rsidR="00A95E9C" w:rsidRDefault="00A95E9C" w:rsidP="00A95E9C">
      <w:r>
        <w:rPr>
          <w:noProof/>
        </w:rPr>
        <w:drawing>
          <wp:anchor distT="0" distB="0" distL="114300" distR="114300" simplePos="0" relativeHeight="251658282"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268" w:name="_Deleting_Samples"/>
      <w:bookmarkStart w:id="269" w:name="_Toc521412197"/>
      <w:bookmarkStart w:id="270" w:name="_Toc32270456"/>
      <w:bookmarkEnd w:id="268"/>
      <w:r>
        <w:lastRenderedPageBreak/>
        <w:t xml:space="preserve">Disabling and </w:t>
      </w:r>
      <w:r w:rsidR="00E90115">
        <w:t>Deleting Samples</w:t>
      </w:r>
      <w:bookmarkEnd w:id="269"/>
      <w:bookmarkEnd w:id="270"/>
    </w:p>
    <w:p w14:paraId="7BB2B8D7" w14:textId="7F64B10C" w:rsidR="005A31E2" w:rsidRDefault="00D63B45">
      <w:r>
        <w:rPr>
          <w:noProof/>
        </w:rPr>
        <w:drawing>
          <wp:anchor distT="0" distB="0" distL="114300" distR="114300" simplePos="0" relativeHeight="251658285"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 xml:space="preserve">edited report .oer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4FBE7CD9"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 xml:space="preserve">The original analysis (minus deleted samples) can be accessed in the edited .oer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edited .oer,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59C882DF" w14:textId="7C519061" w:rsidR="00C66444" w:rsidRDefault="00C66444">
      <w:r>
        <w:br w:type="page"/>
      </w:r>
    </w:p>
    <w:p w14:paraId="601CE49A" w14:textId="77777777" w:rsidR="00C66444" w:rsidRDefault="00C66444"/>
    <w:p w14:paraId="2FF09120" w14:textId="69133D73" w:rsidR="00840AD4" w:rsidRDefault="00840AD4" w:rsidP="00290941">
      <w:pPr>
        <w:pStyle w:val="Heading1"/>
      </w:pPr>
      <w:bookmarkStart w:id="271" w:name="_XSLT_Export_Setup"/>
      <w:bookmarkStart w:id="272" w:name="_Export_Setup_Tutorial"/>
      <w:bookmarkStart w:id="273" w:name="_Sharing_Your_Data"/>
      <w:bookmarkStart w:id="274" w:name="_Toc521412198"/>
      <w:bookmarkStart w:id="275" w:name="_Toc32270457"/>
      <w:bookmarkEnd w:id="271"/>
      <w:bookmarkEnd w:id="272"/>
      <w:bookmarkEnd w:id="273"/>
      <w:r>
        <w:t>Sha</w:t>
      </w:r>
      <w:r w:rsidR="00E90115">
        <w:t>ring Your Data</w:t>
      </w:r>
      <w:bookmarkEnd w:id="274"/>
      <w:bookmarkEnd w:id="275"/>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276" w:name="_Creating_an_Archive"/>
      <w:bookmarkStart w:id="277" w:name="_Toc521412199"/>
      <w:bookmarkStart w:id="278" w:name="_Toc32270458"/>
      <w:bookmarkEnd w:id="276"/>
      <w:r>
        <w:rPr>
          <w:noProof/>
        </w:rPr>
        <w:drawing>
          <wp:anchor distT="0" distB="0" distL="114300" distR="114300" simplePos="0" relativeHeight="251658286"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277"/>
      <w:bookmarkEnd w:id="278"/>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58288"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(.fsa/.hid)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if desired.  The archive will be saved with the OSIRIS Archive extension</w:t>
      </w:r>
      <w:r w:rsidR="009A61D1">
        <w:t xml:space="preserve"> </w:t>
      </w:r>
      <w:r>
        <w:t xml:space="preserve"> </w:t>
      </w:r>
      <w:r w:rsidR="003614A5">
        <w:t>“</w:t>
      </w:r>
      <w:r w:rsidRPr="004D26F0">
        <w:rPr>
          <w:rStyle w:val="FixedChar"/>
        </w:rPr>
        <w:t>.orz</w:t>
      </w:r>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279" w:name="_Extracting_an_Archive"/>
      <w:bookmarkStart w:id="280" w:name="_Toc521412200"/>
      <w:bookmarkStart w:id="281" w:name="_Toc32270459"/>
      <w:bookmarkEnd w:id="279"/>
      <w:r>
        <w:rPr>
          <w:noProof/>
        </w:rPr>
        <w:lastRenderedPageBreak/>
        <w:drawing>
          <wp:anchor distT="0" distB="0" distL="114300" distR="114300" simplePos="0" relativeHeight="251658287"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280"/>
      <w:bookmarkEnd w:id="281"/>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0488B3A2" w:rsidR="00783005" w:rsidRDefault="00783005" w:rsidP="004D26F0">
      <w:r>
        <w:t xml:space="preserve">Select the .orz archive </w:t>
      </w:r>
      <w:r w:rsidR="009D0AEA">
        <w:t xml:space="preserve">you want </w:t>
      </w:r>
      <w:r>
        <w:t>to extract and click Open</w:t>
      </w:r>
      <w:r w:rsidR="004A0294">
        <w:t>, or,</w:t>
      </w:r>
      <w:r w:rsidR="00D449F1">
        <w:t xml:space="preserve"> simply</w:t>
      </w:r>
      <w:r w:rsidR="004A0294">
        <w:t xml:space="preserve"> double click the archive icon</w:t>
      </w:r>
      <w:r>
        <w:t xml:space="preserve">.  </w:t>
      </w:r>
      <w:r w:rsidR="00D449F1">
        <w:t>Note that double clicking will open a new instance of OSIRIS.</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503A4453" w:rsidR="00783005" w:rsidRDefault="002D3F6B" w:rsidP="004D26F0">
      <w:r>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be located in an </w:t>
      </w:r>
      <w:r w:rsidR="001A2603" w:rsidRPr="00C64E1A">
        <w:rPr>
          <w:rStyle w:val="FixedChar"/>
        </w:rPr>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xml:space="preserve">, the edited analysis .oer file,  plot .plt files, and other files with information about the analysis and the parameters. </w:t>
      </w:r>
      <w:r w:rsidR="001D3ECE">
        <w:t xml:space="preserve"> </w:t>
      </w:r>
      <w:r w:rsidR="00BF525C">
        <w:t xml:space="preserve">If </w:t>
      </w:r>
      <w:r w:rsidR="005C3826">
        <w:t xml:space="preserve">one or more </w:t>
      </w:r>
      <w:r w:rsidR="00BF525C">
        <w:t>samples have been deleted from the analysis, the extracted archive will not include the original analysis .oar, and any plot .plt and .fsa/.hid files associated with the deleted samples</w:t>
      </w:r>
      <w:r w:rsidR="005C3826">
        <w:t xml:space="preserve"> in order to maintain confidentiality and privacy</w:t>
      </w:r>
      <w:r w:rsidR="00BF525C">
        <w:t xml:space="preserve">.  </w:t>
      </w:r>
      <w:r w:rsidR="003819FF">
        <w:t>Open the edited .oer file if there is one.  Otherwise, open the .oar file.</w:t>
      </w:r>
      <w:r w:rsidR="0025687E">
        <w:t xml:space="preserve">  </w:t>
      </w:r>
    </w:p>
    <w:p w14:paraId="665C09E7" w14:textId="73F4D661" w:rsidR="00090ECA" w:rsidRDefault="00090ECA">
      <w:r>
        <w:br w:type="page"/>
      </w:r>
    </w:p>
    <w:p w14:paraId="40FD4274" w14:textId="77777777" w:rsidR="0034553A" w:rsidRDefault="0034553A" w:rsidP="0034553A">
      <w:pPr>
        <w:pStyle w:val="Heading1"/>
      </w:pPr>
      <w:bookmarkStart w:id="282" w:name="_Export_Setup_Tutorial_1"/>
      <w:bookmarkStart w:id="283" w:name="_OSIRIS_Flexible_Spreadsheet"/>
      <w:bookmarkStart w:id="284" w:name="_Hlk29906385"/>
      <w:bookmarkStart w:id="285" w:name="_Toc521412201"/>
      <w:bookmarkStart w:id="286" w:name="_Toc32270460"/>
      <w:bookmarkEnd w:id="282"/>
      <w:bookmarkEnd w:id="283"/>
      <w:r>
        <w:lastRenderedPageBreak/>
        <w:t>OSIRIS Flexible Spreadsheet Export</w:t>
      </w:r>
      <w:bookmarkEnd w:id="286"/>
    </w:p>
    <w:p w14:paraId="4EEB251F" w14:textId="2C910904" w:rsidR="0034553A" w:rsidRDefault="0034553A" w:rsidP="0034553A">
      <w:r>
        <w:t xml:space="preserve">OSIRIS version 2.13 and later contains a new export file named </w:t>
      </w:r>
      <w:r w:rsidRPr="005F4E1A">
        <w:rPr>
          <w:rStyle w:val="FixedChar"/>
        </w:rPr>
        <w:t>SpreadsheetUtils</w:t>
      </w:r>
      <w:r>
        <w:rPr>
          <w:rStyle w:val="FixedChar"/>
        </w:rPr>
        <w:t>.</w:t>
      </w:r>
      <w:r w:rsidRPr="005F4E1A">
        <w:rPr>
          <w:rStyle w:val="FixedChar"/>
        </w:rPr>
        <w:t>xsl</w:t>
      </w:r>
      <w:r>
        <w:t xml:space="preserve">. which is allows many formats for tab delimited data export.  With this flexibility comes an extensive list of options that this section explains.  If more than one spreadsheet format is desired, the user use this file to create multiple exports with different options.  </w:t>
      </w:r>
    </w:p>
    <w:p w14:paraId="74CFC3F5" w14:textId="77777777" w:rsidR="00090ECA" w:rsidRPr="00090ECA" w:rsidRDefault="00090ECA" w:rsidP="0034553A">
      <w:pPr>
        <w:rPr>
          <w:sz w:val="12"/>
          <w:szCs w:val="12"/>
        </w:rPr>
      </w:pPr>
    </w:p>
    <w:p w14:paraId="22961398" w14:textId="77777777" w:rsidR="0034553A" w:rsidRDefault="0034553A" w:rsidP="0034553A">
      <w:pPr>
        <w:pStyle w:val="Heading2"/>
      </w:pPr>
      <w:bookmarkStart w:id="287" w:name="_Toc32270461"/>
      <w:r>
        <w:t>Initial Setup</w:t>
      </w:r>
      <w:bookmarkEnd w:id="287"/>
    </w:p>
    <w:p w14:paraId="727A7493" w14:textId="72257B4E" w:rsidR="0034553A" w:rsidRDefault="0034553A" w:rsidP="0034553A">
      <w:r>
        <w:t xml:space="preserve">To set up the export, select </w:t>
      </w:r>
      <w:r w:rsidRPr="00D96C0E">
        <w:rPr>
          <w:rStyle w:val="FixedChar"/>
        </w:rPr>
        <w:t>Export File Settings</w:t>
      </w:r>
      <w:r>
        <w:t xml:space="preserve"> from the </w:t>
      </w:r>
      <w:r w:rsidRPr="00D96C0E">
        <w:rPr>
          <w:rStyle w:val="FixedChar"/>
        </w:rPr>
        <w:t>Tools</w:t>
      </w:r>
      <w:r>
        <w:t xml:space="preserve"> menu on the menu bar.  When the following window appears, click on the button labeled “New”</w:t>
      </w:r>
    </w:p>
    <w:p w14:paraId="5ED71ABF" w14:textId="7C4F08DB" w:rsidR="0034553A" w:rsidRDefault="0034553A" w:rsidP="0034553A">
      <w:r>
        <w:br/>
      </w:r>
      <w:r>
        <w:rPr>
          <w:noProof/>
        </w:rPr>
        <w:drawing>
          <wp:inline distT="0" distB="0" distL="0" distR="0" wp14:anchorId="6B85CAF6" wp14:editId="67CB4B71">
            <wp:extent cx="3018081" cy="122100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18081" cy="1221007"/>
                    </a:xfrm>
                    <a:prstGeom prst="rect">
                      <a:avLst/>
                    </a:prstGeom>
                  </pic:spPr>
                </pic:pic>
              </a:graphicData>
            </a:graphic>
          </wp:inline>
        </w:drawing>
      </w:r>
    </w:p>
    <w:p w14:paraId="7D29E83A" w14:textId="77777777" w:rsidR="0034553A" w:rsidRPr="004C4038" w:rsidRDefault="0034553A" w:rsidP="0034553A">
      <w:pPr>
        <w:rPr>
          <w:sz w:val="12"/>
          <w:szCs w:val="12"/>
        </w:rPr>
      </w:pPr>
    </w:p>
    <w:p w14:paraId="4BBEE6EA" w14:textId="51A8001D" w:rsidR="0034553A" w:rsidRDefault="0034553A" w:rsidP="0034553A">
      <w:r>
        <w:t xml:space="preserve">A window will appear prompting you to </w:t>
      </w:r>
      <w:r w:rsidR="007759D9">
        <w:t xml:space="preserve">choose </w:t>
      </w:r>
      <w:r>
        <w:t xml:space="preserve">an XSL file.  </w:t>
      </w:r>
      <w:r w:rsidR="007759D9">
        <w:t xml:space="preserve">Open the </w:t>
      </w:r>
      <w:r w:rsidR="007759D9" w:rsidRPr="007E2FEF">
        <w:rPr>
          <w:rStyle w:val="FixedChar"/>
        </w:rPr>
        <w:t>Exports</w:t>
      </w:r>
      <w:r w:rsidR="007759D9">
        <w:t xml:space="preserve"> folder and select </w:t>
      </w:r>
      <w:r>
        <w:t xml:space="preserve">the file </w:t>
      </w:r>
      <w:r w:rsidR="007759D9" w:rsidRPr="007E2FEF">
        <w:rPr>
          <w:rStyle w:val="FixedChar"/>
        </w:rPr>
        <w:t>SpreadSheetUtils.xsl</w:t>
      </w:r>
      <w:r>
        <w:t>.  The following window will appear:</w:t>
      </w:r>
    </w:p>
    <w:p w14:paraId="75AD83EF" w14:textId="77777777" w:rsidR="0034553A" w:rsidRPr="004C4038" w:rsidRDefault="0034553A" w:rsidP="0034553A">
      <w:pPr>
        <w:rPr>
          <w:sz w:val="12"/>
          <w:szCs w:val="12"/>
        </w:rPr>
      </w:pPr>
    </w:p>
    <w:p w14:paraId="1CAB5B5E" w14:textId="35DCD876" w:rsidR="0034553A" w:rsidRDefault="00642789" w:rsidP="0034553A">
      <w:r w:rsidRPr="00642789">
        <w:rPr>
          <w:noProof/>
        </w:rPr>
        <w:t xml:space="preserve"> </w:t>
      </w:r>
      <w:r>
        <w:rPr>
          <w:noProof/>
        </w:rPr>
        <w:drawing>
          <wp:inline distT="0" distB="0" distL="0" distR="0" wp14:anchorId="138BA337" wp14:editId="2E371659">
            <wp:extent cx="2806905" cy="2107952"/>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9270" cy="2124748"/>
                    </a:xfrm>
                    <a:prstGeom prst="rect">
                      <a:avLst/>
                    </a:prstGeom>
                  </pic:spPr>
                </pic:pic>
              </a:graphicData>
            </a:graphic>
          </wp:inline>
        </w:drawing>
      </w:r>
    </w:p>
    <w:p w14:paraId="1DB9DD49" w14:textId="77777777" w:rsidR="001800E9" w:rsidRDefault="001800E9" w:rsidP="0034553A"/>
    <w:p w14:paraId="2A208E35" w14:textId="0B036415" w:rsidR="001800E9" w:rsidRPr="007E2FEF" w:rsidRDefault="001800E9" w:rsidP="001800E9">
      <w:pPr>
        <w:rPr>
          <w:i/>
        </w:rPr>
      </w:pPr>
      <w:r w:rsidRPr="007E2FEF">
        <w:rPr>
          <w:i/>
          <w:u w:val="single"/>
        </w:rPr>
        <w:t xml:space="preserve">If the </w:t>
      </w:r>
      <w:r w:rsidRPr="007E2FEF">
        <w:rPr>
          <w:rStyle w:val="FixedChar"/>
          <w:i/>
          <w:u w:val="single"/>
        </w:rPr>
        <w:t>SpreadSheetUtils.xsl</w:t>
      </w:r>
      <w:r w:rsidRPr="007E2FEF">
        <w:rPr>
          <w:i/>
          <w:u w:val="single"/>
        </w:rPr>
        <w:t xml:space="preserve"> file does not appear as above</w:t>
      </w:r>
      <w:r w:rsidRPr="007E2FEF">
        <w:rPr>
          <w:i/>
        </w:rPr>
        <w:t xml:space="preserve">, copy the </w:t>
      </w:r>
      <w:r w:rsidRPr="007E2FEF">
        <w:rPr>
          <w:rStyle w:val="FixedChar"/>
          <w:i/>
        </w:rPr>
        <w:t xml:space="preserve">ExportsFiles </w:t>
      </w:r>
      <w:r w:rsidRPr="007E2FEF">
        <w:rPr>
          <w:i/>
        </w:rPr>
        <w:t xml:space="preserve">folder, containing SpreadSheetUtils.xsl, to the site settings folder.  To begin, select </w:t>
      </w:r>
      <w:r w:rsidRPr="007E2FEF">
        <w:rPr>
          <w:rStyle w:val="FixedChar"/>
          <w:i/>
        </w:rPr>
        <w:t>Show site settings folder…</w:t>
      </w:r>
      <w:r w:rsidRPr="007E2FEF">
        <w:rPr>
          <w:i/>
        </w:rPr>
        <w:t xml:space="preserve"> from the </w:t>
      </w:r>
      <w:r w:rsidRPr="007E2FEF">
        <w:rPr>
          <w:rStyle w:val="FixedChar"/>
          <w:i/>
        </w:rPr>
        <w:t>Tools</w:t>
      </w:r>
      <w:r w:rsidRPr="007E2FEF">
        <w:rPr>
          <w:i/>
        </w:rPr>
        <w:t xml:space="preserve"> menu on the menu bar</w:t>
      </w:r>
      <w:r w:rsidR="007759D9">
        <w:rPr>
          <w:i/>
        </w:rPr>
        <w:t xml:space="preserve">. </w:t>
      </w:r>
      <w:r w:rsidRPr="007E2FEF">
        <w:rPr>
          <w:i/>
        </w:rPr>
        <w:t xml:space="preserve"> </w:t>
      </w:r>
      <w:r w:rsidR="007759D9">
        <w:rPr>
          <w:i/>
        </w:rPr>
        <w:t>(</w:t>
      </w:r>
      <w:r w:rsidR="007759D9" w:rsidRPr="007E2FEF">
        <w:rPr>
          <w:i/>
        </w:rPr>
        <w:t xml:space="preserve">If a folder is selected, </w:t>
      </w:r>
      <w:r w:rsidRPr="007E2FEF">
        <w:rPr>
          <w:i/>
        </w:rPr>
        <w:t xml:space="preserve">double click </w:t>
      </w:r>
      <w:r w:rsidR="007759D9" w:rsidRPr="007E2FEF">
        <w:rPr>
          <w:i/>
        </w:rPr>
        <w:t>it</w:t>
      </w:r>
      <w:r w:rsidR="007759D9">
        <w:rPr>
          <w:i/>
        </w:rPr>
        <w:t xml:space="preserve"> to open</w:t>
      </w:r>
      <w:r w:rsidRPr="007E2FEF">
        <w:rPr>
          <w:i/>
        </w:rPr>
        <w:t>.</w:t>
      </w:r>
      <w:r w:rsidR="007759D9">
        <w:rPr>
          <w:i/>
        </w:rPr>
        <w:t>)</w:t>
      </w:r>
    </w:p>
    <w:p w14:paraId="3DFC4E83" w14:textId="77777777" w:rsidR="001800E9" w:rsidRPr="007E2FEF" w:rsidRDefault="001800E9" w:rsidP="001800E9">
      <w:pPr>
        <w:rPr>
          <w:i/>
          <w:sz w:val="12"/>
          <w:szCs w:val="12"/>
        </w:rPr>
      </w:pPr>
    </w:p>
    <w:p w14:paraId="135CC777" w14:textId="45A17D2F" w:rsidR="001800E9" w:rsidRPr="007E2FEF" w:rsidRDefault="001800E9" w:rsidP="001800E9">
      <w:pPr>
        <w:rPr>
          <w:i/>
        </w:rPr>
      </w:pPr>
      <w:r w:rsidRPr="007E2FEF">
        <w:rPr>
          <w:i/>
        </w:rPr>
        <w:t xml:space="preserve">For the Windows version of OSIRIS, find and open the Config folder in the OSIRIS installation folder.  Copy the </w:t>
      </w:r>
      <w:r w:rsidR="0039439A" w:rsidRPr="007E2FEF">
        <w:rPr>
          <w:rStyle w:val="FixedChar"/>
          <w:i/>
        </w:rPr>
        <w:t xml:space="preserve">ExportsFiles </w:t>
      </w:r>
      <w:r w:rsidR="0039439A" w:rsidRPr="007E2FEF">
        <w:rPr>
          <w:i/>
        </w:rPr>
        <w:t>folder</w:t>
      </w:r>
      <w:r w:rsidRPr="007E2FEF">
        <w:rPr>
          <w:i/>
        </w:rPr>
        <w:t xml:space="preserve"> to the site settings folder.  To copy the file as opposed to moving it, hold down the </w:t>
      </w:r>
      <w:r w:rsidRPr="007E2FEF">
        <w:rPr>
          <w:rStyle w:val="FixedChar"/>
          <w:i/>
        </w:rPr>
        <w:t>Control</w:t>
      </w:r>
      <w:r w:rsidRPr="007E2FEF">
        <w:rPr>
          <w:i/>
        </w:rPr>
        <w:t xml:space="preserve"> or </w:t>
      </w:r>
      <w:r w:rsidRPr="007E2FEF">
        <w:rPr>
          <w:rStyle w:val="FixedChar"/>
          <w:i/>
        </w:rPr>
        <w:t>Ctrl</w:t>
      </w:r>
      <w:r w:rsidRPr="007E2FEF">
        <w:rPr>
          <w:i/>
        </w:rPr>
        <w:t xml:space="preserve"> key while dragging the file.</w:t>
      </w:r>
    </w:p>
    <w:p w14:paraId="695CEBD5" w14:textId="77777777" w:rsidR="001800E9" w:rsidRPr="007E2FEF" w:rsidRDefault="001800E9" w:rsidP="001800E9">
      <w:pPr>
        <w:rPr>
          <w:i/>
          <w:sz w:val="12"/>
          <w:szCs w:val="12"/>
        </w:rPr>
      </w:pPr>
    </w:p>
    <w:p w14:paraId="2CD02EC9" w14:textId="499F21A0" w:rsidR="001800E9" w:rsidRPr="007E2FEF" w:rsidRDefault="001800E9" w:rsidP="001800E9">
      <w:pPr>
        <w:rPr>
          <w:i/>
        </w:rPr>
      </w:pPr>
      <w:r w:rsidRPr="007E2FEF">
        <w:rPr>
          <w:i/>
        </w:rPr>
        <w:t xml:space="preserve">On the Macintosh version of OSIRIS, open the original OSIRIS distribution (.dmg file) and drag the </w:t>
      </w:r>
      <w:r w:rsidRPr="007E2FEF">
        <w:rPr>
          <w:rStyle w:val="FixedChar"/>
          <w:i/>
        </w:rPr>
        <w:t>OsirisXSL</w:t>
      </w:r>
      <w:r w:rsidRPr="007E2FEF">
        <w:rPr>
          <w:i/>
        </w:rPr>
        <w:t xml:space="preserve"> folder to this site settings folder if a folder of that name does not exist.  If the XSL folder exists, open the </w:t>
      </w:r>
      <w:r w:rsidRPr="007E2FEF">
        <w:rPr>
          <w:rStyle w:val="FixedChar"/>
          <w:i/>
        </w:rPr>
        <w:t>OsirisXSL</w:t>
      </w:r>
      <w:r w:rsidRPr="007E2FEF">
        <w:rPr>
          <w:i/>
        </w:rPr>
        <w:t xml:space="preserve"> folders in </w:t>
      </w:r>
      <w:r w:rsidR="0039439A" w:rsidRPr="007E2FEF">
        <w:rPr>
          <w:i/>
        </w:rPr>
        <w:t xml:space="preserve">the </w:t>
      </w:r>
      <w:r w:rsidRPr="007E2FEF">
        <w:rPr>
          <w:i/>
        </w:rPr>
        <w:t>distribution and in the site settings folder</w:t>
      </w:r>
      <w:r w:rsidR="0039439A" w:rsidRPr="007E2FEF">
        <w:rPr>
          <w:i/>
        </w:rPr>
        <w:t>s</w:t>
      </w:r>
      <w:r w:rsidRPr="007E2FEF">
        <w:rPr>
          <w:i/>
        </w:rPr>
        <w:t xml:space="preserve"> and the</w:t>
      </w:r>
      <w:r w:rsidR="0039439A" w:rsidRPr="007E2FEF">
        <w:rPr>
          <w:i/>
        </w:rPr>
        <w:t>n</w:t>
      </w:r>
      <w:r w:rsidRPr="007E2FEF">
        <w:rPr>
          <w:i/>
        </w:rPr>
        <w:t xml:space="preserve"> copy (drag and drop) the file SpreadSheetUtils.xsl from the distribution to the site settings.</w:t>
      </w:r>
    </w:p>
    <w:p w14:paraId="499F97C8" w14:textId="77777777" w:rsidR="001800E9" w:rsidRPr="00090ECA" w:rsidRDefault="001800E9" w:rsidP="001800E9">
      <w:pPr>
        <w:rPr>
          <w:sz w:val="12"/>
          <w:szCs w:val="12"/>
        </w:rPr>
      </w:pPr>
    </w:p>
    <w:p w14:paraId="57F93D97" w14:textId="77777777" w:rsidR="0034553A" w:rsidRDefault="0034553A" w:rsidP="0034553A">
      <w:r>
        <w:br w:type="page"/>
      </w:r>
    </w:p>
    <w:p w14:paraId="75109C1D" w14:textId="77777777" w:rsidR="00090ECA" w:rsidRDefault="00090ECA" w:rsidP="0034553A"/>
    <w:p w14:paraId="118C3D23" w14:textId="77777777" w:rsidR="00090ECA" w:rsidRDefault="00090ECA" w:rsidP="0034553A"/>
    <w:p w14:paraId="0FBC9D67" w14:textId="5FF2721C" w:rsidR="0034553A" w:rsidRDefault="0034553A" w:rsidP="0034553A">
      <w:r>
        <w:t xml:space="preserve">The first item in the window is the name of the </w:t>
      </w:r>
      <w:r w:rsidR="007E2FEF">
        <w:t>“</w:t>
      </w:r>
      <w:r>
        <w:t>XSL file</w:t>
      </w:r>
      <w:r w:rsidR="007E2FEF">
        <w:t>”</w:t>
      </w:r>
      <w:r>
        <w:t>.  Immediately below is the “Export file description.”  This is the label that will appear on the File menu on menu bar when selecting an export.  For example, if you keep the label “Spreadsheet” the File menu will display it as shown below:</w:t>
      </w:r>
      <w:r>
        <w:br/>
      </w:r>
      <w:r w:rsidR="00090ECA">
        <w:br/>
      </w:r>
      <w:r>
        <w:br/>
      </w:r>
      <w:r>
        <w:rPr>
          <w:noProof/>
        </w:rPr>
        <w:drawing>
          <wp:inline distT="0" distB="0" distL="0" distR="0" wp14:anchorId="2FEAADA1" wp14:editId="5913C876">
            <wp:extent cx="6399190" cy="302895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stretch>
                      <a:fillRect/>
                    </a:stretch>
                  </pic:blipFill>
                  <pic:spPr bwMode="auto">
                    <a:xfrm>
                      <a:off x="0" y="0"/>
                      <a:ext cx="6399190" cy="3028950"/>
                    </a:xfrm>
                    <a:prstGeom prst="rect">
                      <a:avLst/>
                    </a:prstGeom>
                    <a:noFill/>
                    <a:ln>
                      <a:noFill/>
                    </a:ln>
                  </pic:spPr>
                </pic:pic>
              </a:graphicData>
            </a:graphic>
          </wp:inline>
        </w:drawing>
      </w:r>
      <w:r w:rsidR="00090ECA">
        <w:br/>
      </w:r>
    </w:p>
    <w:p w14:paraId="51EF4033" w14:textId="77777777" w:rsidR="0034553A" w:rsidRDefault="0034553A" w:rsidP="0034553A">
      <w:r>
        <w:t xml:space="preserve">Below the description is a list of file extensions to use when saving the file.  If the checkbox labeled </w:t>
      </w:r>
      <w:r w:rsidRPr="009E4995">
        <w:rPr>
          <w:rStyle w:val="FixedChar"/>
        </w:rPr>
        <w:t>Allow user to override</w:t>
      </w:r>
      <w:r>
        <w:t xml:space="preserve"> is checked, the user can save the file with any name or file extension.</w:t>
      </w:r>
      <w:r>
        <w:br/>
      </w:r>
      <w:r>
        <w:br/>
        <w:t xml:space="preserve">The default file location can be a directory which can be chosen by the </w:t>
      </w:r>
      <w:r w:rsidRPr="009E4995">
        <w:rPr>
          <w:rStyle w:val="FixedChar"/>
        </w:rPr>
        <w:t>Browse…</w:t>
      </w:r>
      <w:r>
        <w:t xml:space="preserve"> button, or one of two selections: </w:t>
      </w:r>
      <w:r w:rsidRPr="009E4995">
        <w:rPr>
          <w:rStyle w:val="FixedChar"/>
        </w:rPr>
        <w:t>[Same as Analysis File]</w:t>
      </w:r>
      <w:r>
        <w:t xml:space="preserve"> and </w:t>
      </w:r>
      <w:r w:rsidRPr="009E4995">
        <w:rPr>
          <w:rStyle w:val="FixedChar"/>
        </w:rPr>
        <w:t>[Remember Last Location]</w:t>
      </w:r>
      <w:r>
        <w:t>.  When saving the exported file, this is used as the default but the user can save the file anywhere.</w:t>
      </w:r>
      <w:r>
        <w:br/>
      </w:r>
      <w:r>
        <w:br/>
        <w:t xml:space="preserve">Once all of these setting are selected, click on the button labeled </w:t>
      </w:r>
      <w:r w:rsidRPr="009E4995">
        <w:rPr>
          <w:rStyle w:val="FixedChar"/>
        </w:rPr>
        <w:t>Next</w:t>
      </w:r>
      <w:r>
        <w:t xml:space="preserve"> to configure a list of parameters defined in the export file, </w:t>
      </w:r>
      <w:r w:rsidRPr="009E4995">
        <w:rPr>
          <w:rStyle w:val="FixedChar"/>
        </w:rPr>
        <w:t>SpreadSheetUtils.xsl</w:t>
      </w:r>
      <w:r>
        <w:t>.</w:t>
      </w:r>
    </w:p>
    <w:p w14:paraId="627EBED0" w14:textId="77777777" w:rsidR="0034553A" w:rsidRDefault="0034553A" w:rsidP="0034553A">
      <w:pPr>
        <w:rPr>
          <w:rFonts w:ascii="Papyrus" w:eastAsia="Times New Roman" w:hAnsi="Papyrus"/>
          <w:b/>
          <w:bCs/>
          <w:color w:val="743704"/>
          <w:sz w:val="28"/>
          <w:szCs w:val="26"/>
        </w:rPr>
      </w:pPr>
      <w:r>
        <w:br w:type="page"/>
      </w:r>
    </w:p>
    <w:p w14:paraId="336B2D0C" w14:textId="77777777" w:rsidR="0034553A" w:rsidRDefault="0034553A" w:rsidP="0034553A">
      <w:pPr>
        <w:pStyle w:val="Heading2"/>
      </w:pPr>
      <w:bookmarkStart w:id="288" w:name="_Toc32270462"/>
      <w:r>
        <w:lastRenderedPageBreak/>
        <w:t>Export Parameters</w:t>
      </w:r>
      <w:bookmarkEnd w:id="288"/>
    </w:p>
    <w:p w14:paraId="31ABE606" w14:textId="77777777" w:rsidR="0034553A" w:rsidRDefault="0034553A" w:rsidP="0034553A">
      <w:r>
        <w:t>The parameters for this export appear in alphabetical order when configuring the export as well as when exporting OSIRIS data.  For this reason, each parameter is prefixed with p followed by a 2 digit number in order to control the order they are displayed.  Following is the initial window followed by an explanation of each parameter:</w:t>
      </w:r>
    </w:p>
    <w:p w14:paraId="2AA444A8" w14:textId="77777777" w:rsidR="0034553A" w:rsidRDefault="0034553A" w:rsidP="0034553A"/>
    <w:p w14:paraId="24430F1A" w14:textId="4E8EE116" w:rsidR="00642789" w:rsidRDefault="00642789">
      <w:pPr>
        <w:rPr>
          <w:noProof/>
        </w:rPr>
      </w:pPr>
    </w:p>
    <w:p w14:paraId="7AEA97A7" w14:textId="5F4C430C" w:rsidR="0034553A" w:rsidRDefault="00642789" w:rsidP="0034553A">
      <w:r>
        <w:rPr>
          <w:noProof/>
        </w:rPr>
        <w:drawing>
          <wp:inline distT="0" distB="0" distL="0" distR="0" wp14:anchorId="163FA8DA" wp14:editId="51642AF6">
            <wp:extent cx="6280484" cy="4716569"/>
            <wp:effectExtent l="0" t="0" r="6350" b="82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338735" cy="4760315"/>
                    </a:xfrm>
                    <a:prstGeom prst="rect">
                      <a:avLst/>
                    </a:prstGeom>
                  </pic:spPr>
                </pic:pic>
              </a:graphicData>
            </a:graphic>
          </wp:inline>
        </w:drawing>
      </w:r>
    </w:p>
    <w:p w14:paraId="14C8CB78" w14:textId="77777777" w:rsidR="0034553A" w:rsidRDefault="0034553A" w:rsidP="0034553A"/>
    <w:p w14:paraId="76328059" w14:textId="0BB50E6F" w:rsidR="0034553A" w:rsidRPr="00FC495F" w:rsidRDefault="00A70663" w:rsidP="0034553A">
      <w:pPr>
        <w:pStyle w:val="WindowText"/>
      </w:pPr>
      <w:r>
        <w:rPr>
          <w:noProof/>
        </w:rPr>
        <w:drawing>
          <wp:anchor distT="0" distB="0" distL="114300" distR="114300" simplePos="0" relativeHeight="251653115" behindDoc="0" locked="0" layoutInCell="1" allowOverlap="1" wp14:anchorId="68EAF8CD" wp14:editId="736619B5">
            <wp:simplePos x="0" y="0"/>
            <wp:positionH relativeFrom="column">
              <wp:posOffset>3046095</wp:posOffset>
            </wp:positionH>
            <wp:positionV relativeFrom="paragraph">
              <wp:posOffset>32385</wp:posOffset>
            </wp:positionV>
            <wp:extent cx="3353435" cy="2517775"/>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53435" cy="2517775"/>
                    </a:xfrm>
                    <a:prstGeom prst="rect">
                      <a:avLst/>
                    </a:prstGeom>
                  </pic:spPr>
                </pic:pic>
              </a:graphicData>
            </a:graphic>
            <wp14:sizeRelH relativeFrom="margin">
              <wp14:pctWidth>0</wp14:pctWidth>
            </wp14:sizeRelH>
            <wp14:sizeRelV relativeFrom="margin">
              <wp14:pctHeight>0</wp14:pctHeight>
            </wp14:sizeRelV>
          </wp:anchor>
        </w:drawing>
      </w:r>
      <w:r w:rsidR="0034553A" w:rsidRPr="00FC0647">
        <w:t>p02</w:t>
      </w:r>
      <w:r w:rsidR="0034553A" w:rsidRPr="00FC495F">
        <w:t>ShowFileName</w:t>
      </w:r>
    </w:p>
    <w:p w14:paraId="0A72DAA9" w14:textId="4981E582" w:rsidR="0034553A" w:rsidRDefault="0034553A" w:rsidP="0034553A">
      <w:r>
        <w:t xml:space="preserve">This parameter is used to determine whether to display the file name or sample name in the output file from the original </w:t>
      </w:r>
      <w:r w:rsidRPr="009E4995">
        <w:rPr>
          <w:rStyle w:val="FixedChar"/>
        </w:rPr>
        <w:t>.fsa</w:t>
      </w:r>
      <w:r>
        <w:t xml:space="preserve"> or </w:t>
      </w:r>
      <w:r w:rsidRPr="009E4995">
        <w:rPr>
          <w:rStyle w:val="FixedChar"/>
        </w:rPr>
        <w:t>.hid</w:t>
      </w:r>
      <w:r>
        <w:t xml:space="preserve"> file.  Using the default setting, the user can select either or both from the list shown above.  This option can be modified, for example, if it is never desired to display both, the last two options above should be removed.  If it is desired to always use the same option, select Fixed from the pulldown menu with the label Parameter type and in the text box that appears, enter the desired option.  For example, if you will always want to display the file name in the output file, enter the text “</w:t>
      </w:r>
      <w:r w:rsidRPr="009E4995">
        <w:rPr>
          <w:rStyle w:val="FixedChar"/>
        </w:rPr>
        <w:t>Show File Name</w:t>
      </w:r>
      <w:r>
        <w:t>” as shown here:</w:t>
      </w:r>
      <w:r w:rsidR="00A70663" w:rsidRPr="00A70663">
        <w:rPr>
          <w:noProof/>
        </w:rPr>
        <w:t xml:space="preserve"> </w:t>
      </w:r>
    </w:p>
    <w:p w14:paraId="733B307A" w14:textId="77777777" w:rsidR="0034553A" w:rsidRDefault="0034553A" w:rsidP="0034553A"/>
    <w:p w14:paraId="40BFA32B" w14:textId="4D9BCDEE" w:rsidR="0034553A" w:rsidRDefault="0034553A" w:rsidP="0034553A"/>
    <w:p w14:paraId="6D380CBC" w14:textId="77777777" w:rsidR="00A70663" w:rsidRDefault="00A70663" w:rsidP="0034553A"/>
    <w:p w14:paraId="12E3835D" w14:textId="77777777" w:rsidR="0034553A" w:rsidRDefault="0034553A" w:rsidP="0034553A">
      <w:r>
        <w:lastRenderedPageBreak/>
        <w:t>The following parameters allow you to determine which data types (parameters) should be exported and in which order.</w:t>
      </w:r>
    </w:p>
    <w:p w14:paraId="3D3338FD" w14:textId="77777777" w:rsidR="0034553A" w:rsidRDefault="0034553A" w:rsidP="0034553A"/>
    <w:p w14:paraId="711E1035" w14:textId="77777777" w:rsidR="0034553A" w:rsidRDefault="0034553A" w:rsidP="0034553A">
      <w:pPr>
        <w:pStyle w:val="WindowText"/>
      </w:pPr>
      <w:r>
        <w:t>p05Allele, p10BPS, p12ILS_BPS, p20Time, p25Area, p27Fit, p28Residual</w:t>
      </w:r>
    </w:p>
    <w:p w14:paraId="2960BA57" w14:textId="77777777" w:rsidR="0034553A" w:rsidRDefault="0034553A" w:rsidP="0034553A"/>
    <w:p w14:paraId="7ED96375" w14:textId="77777777" w:rsidR="0034553A" w:rsidRDefault="0034553A" w:rsidP="0034553A">
      <w:r>
        <w:t xml:space="preserve">These are the allele parameters and can be displayed for each allele in each locus.  If the parameter should be always omitted from the output file, set the </w:t>
      </w:r>
      <w:r w:rsidRPr="009E4995">
        <w:rPr>
          <w:rStyle w:val="FixedChar"/>
        </w:rPr>
        <w:t>Parameter type</w:t>
      </w:r>
      <w:r>
        <w:t xml:space="preserve"> to </w:t>
      </w:r>
      <w:r w:rsidRPr="009E4995">
        <w:rPr>
          <w:rStyle w:val="FixedChar"/>
        </w:rPr>
        <w:t>fixed</w:t>
      </w:r>
      <w:r>
        <w:t xml:space="preserve"> and leave the </w:t>
      </w:r>
      <w:r w:rsidRPr="009E4995">
        <w:rPr>
          <w:rStyle w:val="FixedChar"/>
        </w:rPr>
        <w:t>Parameter value</w:t>
      </w:r>
      <w:r>
        <w:t xml:space="preserve"> empty.  If the parameter should always be included in the output file, set the </w:t>
      </w:r>
      <w:r w:rsidRPr="009E4995">
        <w:rPr>
          <w:rStyle w:val="FixedChar"/>
        </w:rPr>
        <w:t>Parameter type</w:t>
      </w:r>
      <w:r>
        <w:t xml:space="preserve"> to </w:t>
      </w:r>
      <w:r w:rsidRPr="009E4995">
        <w:rPr>
          <w:rStyle w:val="FixedChar"/>
        </w:rPr>
        <w:t>fixed</w:t>
      </w:r>
      <w:r>
        <w:t xml:space="preserve"> and the </w:t>
      </w:r>
      <w:r w:rsidRPr="009E4995">
        <w:rPr>
          <w:rStyle w:val="FixedChar"/>
        </w:rPr>
        <w:t>Parameter value</w:t>
      </w:r>
      <w:r>
        <w:t xml:space="preserve"> to a positive integer.  The left to right order of the selected parameters in the exported table is determined by the integer values from smallest to largest.  The default setting, a blank and values 1 through 9, allows the user to select whether or not each parameter is included and the order to be selected when the exported file is created</w:t>
      </w:r>
      <w:r w:rsidRPr="000E2956">
        <w:t xml:space="preserve"> </w:t>
      </w:r>
      <w:r>
        <w:t xml:space="preserve">using a pulldown menu.  This provides a lot of flexibility, however setting the order each time an export file is created may be cumbersome if the same export format will be used frequently.  If the order should always be the same but inclusion of the parameters should be selectable when creating the output file, each parameter should have the </w:t>
      </w:r>
      <w:r w:rsidRPr="009E4995">
        <w:rPr>
          <w:rStyle w:val="FixedChar"/>
        </w:rPr>
        <w:t>Parameter type</w:t>
      </w:r>
      <w:r>
        <w:t xml:space="preserve"> set to Checkbox with the single Parameter value giving the column number, as shown below:</w:t>
      </w:r>
    </w:p>
    <w:p w14:paraId="74C9871F" w14:textId="77777777" w:rsidR="0034553A" w:rsidRDefault="0034553A" w:rsidP="0034553A"/>
    <w:p w14:paraId="7251A7C5" w14:textId="212E23C6" w:rsidR="0034553A" w:rsidRDefault="00EE4389" w:rsidP="0034553A">
      <w:r>
        <w:rPr>
          <w:noProof/>
        </w:rPr>
        <w:drawing>
          <wp:anchor distT="0" distB="0" distL="114300" distR="114300" simplePos="0" relativeHeight="251677748" behindDoc="0" locked="0" layoutInCell="1" allowOverlap="1" wp14:anchorId="767004E3" wp14:editId="29A04113">
            <wp:simplePos x="0" y="0"/>
            <wp:positionH relativeFrom="column">
              <wp:posOffset>635</wp:posOffset>
            </wp:positionH>
            <wp:positionV relativeFrom="paragraph">
              <wp:posOffset>5195</wp:posOffset>
            </wp:positionV>
            <wp:extent cx="3710940" cy="2787015"/>
            <wp:effectExtent l="0" t="0" r="3810" b="0"/>
            <wp:wrapSquare wrapText="bothSides"/>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10940" cy="2787015"/>
                    </a:xfrm>
                    <a:prstGeom prst="rect">
                      <a:avLst/>
                    </a:prstGeom>
                  </pic:spPr>
                </pic:pic>
              </a:graphicData>
            </a:graphic>
            <wp14:sizeRelH relativeFrom="margin">
              <wp14:pctWidth>0</wp14:pctWidth>
            </wp14:sizeRelH>
            <wp14:sizeRelV relativeFrom="margin">
              <wp14:pctHeight>0</wp14:pctHeight>
            </wp14:sizeRelV>
          </wp:anchor>
        </w:drawing>
      </w:r>
      <w:r w:rsidR="0034553A">
        <w:t xml:space="preserve">For these allele parameters, when selecting </w:t>
      </w:r>
      <w:r w:rsidR="0034553A" w:rsidRPr="009E4995">
        <w:rPr>
          <w:rStyle w:val="FixedChar"/>
        </w:rPr>
        <w:t>checkbox</w:t>
      </w:r>
      <w:r w:rsidR="0034553A">
        <w:t xml:space="preserve"> for the </w:t>
      </w:r>
      <w:r w:rsidR="0034553A" w:rsidRPr="009E4995">
        <w:rPr>
          <w:rStyle w:val="FixedChar"/>
        </w:rPr>
        <w:t>Parameter type</w:t>
      </w:r>
      <w:r w:rsidR="0034553A">
        <w:t xml:space="preserve">, a positive integer should be entered for </w:t>
      </w:r>
      <w:r w:rsidR="0034553A" w:rsidRPr="009E4995">
        <w:rPr>
          <w:rStyle w:val="FixedChar"/>
        </w:rPr>
        <w:t>Parameter value if checked</w:t>
      </w:r>
      <w:r w:rsidR="0034553A">
        <w:t xml:space="preserve"> and the box labeled </w:t>
      </w:r>
      <w:r w:rsidR="0034553A" w:rsidRPr="009E4995">
        <w:rPr>
          <w:rStyle w:val="FixedChar"/>
        </w:rPr>
        <w:t>Parameter value if not checked</w:t>
      </w:r>
      <w:r w:rsidR="0034553A">
        <w:t xml:space="preserve"> should be empty.  As noted above, the left to right column order of the allele parameters is determined by the integer value used when the item is checked.  If checkboxes are used for the allele parameters, it is recommended to remove </w:t>
      </w:r>
      <w:r w:rsidR="009C5C08">
        <w:t>“</w:t>
      </w:r>
      <w:r w:rsidR="0034553A" w:rsidRPr="009E4995">
        <w:rPr>
          <w:rStyle w:val="FixedChar"/>
        </w:rPr>
        <w:t>(L-R order by number)</w:t>
      </w:r>
      <w:r>
        <w:t xml:space="preserve">” </w:t>
      </w:r>
      <w:r w:rsidR="0034553A">
        <w:t xml:space="preserve">in the box labeled </w:t>
      </w:r>
      <w:r w:rsidR="0034553A" w:rsidRPr="009E4995">
        <w:rPr>
          <w:rStyle w:val="FixedChar"/>
        </w:rPr>
        <w:t>Parameter description</w:t>
      </w:r>
      <w:r w:rsidR="0034553A">
        <w:t xml:space="preserve">.  The </w:t>
      </w:r>
      <w:r w:rsidR="0034553A" w:rsidRPr="00BA171F">
        <w:rPr>
          <w:rStyle w:val="FixedChar"/>
        </w:rPr>
        <w:t>Parameter description</w:t>
      </w:r>
      <w:r w:rsidR="0034553A">
        <w:t xml:space="preserve"> is the text displayed adjacent to the check box in the export file creation window.</w:t>
      </w:r>
    </w:p>
    <w:p w14:paraId="419E25FB" w14:textId="0BE150B7" w:rsidR="0034553A" w:rsidRDefault="0034553A" w:rsidP="0034553A"/>
    <w:p w14:paraId="6B23D9EF" w14:textId="3A858FA5" w:rsidR="0034553A" w:rsidRDefault="0034553A" w:rsidP="0034553A"/>
    <w:p w14:paraId="596C982A" w14:textId="4C6B299C" w:rsidR="0034553A" w:rsidRDefault="0034553A" w:rsidP="0034553A"/>
    <w:p w14:paraId="3616644A" w14:textId="79CB40DD" w:rsidR="0034553A" w:rsidRDefault="0034553A" w:rsidP="0034553A"/>
    <w:p w14:paraId="14124D57" w14:textId="15AAFCE9" w:rsidR="0034553A" w:rsidRDefault="0034553A" w:rsidP="0034553A"/>
    <w:p w14:paraId="1D2DD002" w14:textId="77777777" w:rsidR="0034553A" w:rsidRDefault="0034553A" w:rsidP="0034553A"/>
    <w:p w14:paraId="0191A88F" w14:textId="77777777" w:rsidR="0034553A" w:rsidRDefault="0034553A" w:rsidP="0034553A"/>
    <w:p w14:paraId="4BFC2288" w14:textId="021F143D" w:rsidR="0034553A" w:rsidRDefault="0034553A" w:rsidP="0034553A"/>
    <w:p w14:paraId="22C5982C" w14:textId="222F13CA" w:rsidR="0034553A" w:rsidRDefault="00363CF8" w:rsidP="0034553A">
      <w:pPr>
        <w:pStyle w:val="WindowText"/>
      </w:pPr>
      <w:r>
        <w:rPr>
          <w:noProof/>
        </w:rPr>
        <w:lastRenderedPageBreak/>
        <w:drawing>
          <wp:anchor distT="0" distB="0" distL="114300" distR="114300" simplePos="0" relativeHeight="251651065" behindDoc="0" locked="0" layoutInCell="1" allowOverlap="1" wp14:anchorId="001D7D11" wp14:editId="0C02C4B8">
            <wp:simplePos x="0" y="0"/>
            <wp:positionH relativeFrom="column">
              <wp:posOffset>3112135</wp:posOffset>
            </wp:positionH>
            <wp:positionV relativeFrom="paragraph">
              <wp:posOffset>70338</wp:posOffset>
            </wp:positionV>
            <wp:extent cx="3659505" cy="274828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59505" cy="2748280"/>
                    </a:xfrm>
                    <a:prstGeom prst="rect">
                      <a:avLst/>
                    </a:prstGeom>
                  </pic:spPr>
                </pic:pic>
              </a:graphicData>
            </a:graphic>
            <wp14:sizeRelH relativeFrom="margin">
              <wp14:pctWidth>0</wp14:pctWidth>
            </wp14:sizeRelH>
            <wp14:sizeRelV relativeFrom="margin">
              <wp14:pctHeight>0</wp14:pctHeight>
            </wp14:sizeRelV>
          </wp:anchor>
        </w:drawing>
      </w:r>
      <w:r w:rsidR="0034553A">
        <w:t>p30Style</w:t>
      </w:r>
    </w:p>
    <w:p w14:paraId="116B89FB" w14:textId="61CCDC7E" w:rsidR="0034553A" w:rsidRDefault="0034553A" w:rsidP="0034553A"/>
    <w:p w14:paraId="65992C49" w14:textId="560A2831" w:rsidR="0034553A" w:rsidRDefault="0034553A" w:rsidP="0034553A">
      <w:r>
        <w:t>This parameter determines what data will appear in each row of the export spreadsheet.  The available values are as follows:</w:t>
      </w:r>
      <w:r>
        <w:br/>
      </w:r>
      <w:r>
        <w:br/>
      </w:r>
      <w:r w:rsidRPr="009E4995">
        <w:rPr>
          <w:rStyle w:val="FixedChar"/>
        </w:rPr>
        <w:t>One sample Per Row</w:t>
      </w:r>
      <w:r>
        <w:t>: Each row of the output file contains all allele data for all loci for one sample.</w:t>
      </w:r>
      <w:r>
        <w:br/>
      </w:r>
      <w:r w:rsidRPr="009E4995">
        <w:rPr>
          <w:rStyle w:val="FixedChar"/>
        </w:rPr>
        <w:t>One Locus Per Row</w:t>
      </w:r>
      <w:r>
        <w:t>: For each sample, there is one row per locus and all allele data for that locus is in the rows.</w:t>
      </w:r>
      <w:r>
        <w:br/>
      </w:r>
      <w:r w:rsidRPr="009E4995">
        <w:rPr>
          <w:rStyle w:val="FixedChar"/>
        </w:rPr>
        <w:t>One Peak Per Row</w:t>
      </w:r>
      <w:r>
        <w:t xml:space="preserve">: For each sample, there is a row for each allele in each locus.  For example, if the sample is male, the AMEL locus will have two rows, one for the X allele and one for the Y allele.  </w:t>
      </w:r>
      <w:r>
        <w:br/>
        <w:t xml:space="preserve">If the same style will be used for every export, select </w:t>
      </w:r>
      <w:r w:rsidRPr="009E4995">
        <w:rPr>
          <w:rStyle w:val="FixedChar"/>
        </w:rPr>
        <w:t>Fixed</w:t>
      </w:r>
      <w:r>
        <w:t xml:space="preserve"> for the </w:t>
      </w:r>
      <w:r w:rsidRPr="009E4995">
        <w:rPr>
          <w:rStyle w:val="FixedChar"/>
        </w:rPr>
        <w:t>Parameter type</w:t>
      </w:r>
      <w:r>
        <w:t xml:space="preserve"> and set the </w:t>
      </w:r>
      <w:r w:rsidRPr="009E4995">
        <w:rPr>
          <w:rStyle w:val="FixedChar"/>
        </w:rPr>
        <w:t>Parameter value</w:t>
      </w:r>
      <w:r>
        <w:t xml:space="preserve"> to one these three choices.</w:t>
      </w:r>
    </w:p>
    <w:p w14:paraId="4044DF03" w14:textId="6FB5024B" w:rsidR="0034553A" w:rsidRDefault="0034553A" w:rsidP="0034553A"/>
    <w:p w14:paraId="2D2C3E8C" w14:textId="4BF7906F" w:rsidR="0034553A" w:rsidRDefault="0034553A" w:rsidP="0034553A"/>
    <w:p w14:paraId="15684D24" w14:textId="701D07A3" w:rsidR="0034553A" w:rsidRDefault="0034553A" w:rsidP="0034553A"/>
    <w:p w14:paraId="5D640E1B" w14:textId="2633EF12" w:rsidR="0034553A" w:rsidRDefault="0034553A" w:rsidP="0034553A">
      <w:pPr>
        <w:pStyle w:val="WindowText"/>
      </w:pPr>
      <w:r>
        <w:t>p35Collate</w:t>
      </w:r>
    </w:p>
    <w:p w14:paraId="627E0C34" w14:textId="2A95E16E" w:rsidR="0034553A" w:rsidRDefault="0034553A" w:rsidP="0034553A"/>
    <w:p w14:paraId="18A72466" w14:textId="350A14FB" w:rsidR="0034553A" w:rsidRDefault="0034553A" w:rsidP="0034553A">
      <w:r>
        <w:t>This parameter determines how to format the allele parameters.  The choices are as follows:</w:t>
      </w:r>
    </w:p>
    <w:p w14:paraId="5F2C1A0B" w14:textId="4BF2AFE9" w:rsidR="0034553A" w:rsidRDefault="0034553A" w:rsidP="0034553A"/>
    <w:p w14:paraId="39F012A8" w14:textId="4469E553" w:rsidR="0034553A" w:rsidRDefault="00363CF8" w:rsidP="0034553A">
      <w:r>
        <w:rPr>
          <w:noProof/>
        </w:rPr>
        <w:drawing>
          <wp:anchor distT="0" distB="0" distL="114300" distR="114300" simplePos="0" relativeHeight="251649015" behindDoc="0" locked="0" layoutInCell="1" allowOverlap="1" wp14:anchorId="1DA40B13" wp14:editId="341AB198">
            <wp:simplePos x="0" y="0"/>
            <wp:positionH relativeFrom="column">
              <wp:posOffset>635</wp:posOffset>
            </wp:positionH>
            <wp:positionV relativeFrom="paragraph">
              <wp:posOffset>3810</wp:posOffset>
            </wp:positionV>
            <wp:extent cx="3784600" cy="2842260"/>
            <wp:effectExtent l="0" t="0" r="635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84600" cy="284226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sidR="0034553A" w:rsidRPr="009E4995">
        <w:rPr>
          <w:rStyle w:val="FixedChar"/>
        </w:rPr>
        <w:t>Comma Delimited in table cell</w:t>
      </w:r>
      <w:r w:rsidR="0034553A">
        <w:t xml:space="preserve">: When using this option, the spreadsheet will have one column for each locus and allele parameter and all values for that locus will be in one table cell, separated by a comma.  </w:t>
      </w:r>
    </w:p>
    <w:p w14:paraId="4A0877C5" w14:textId="77777777" w:rsidR="0034553A" w:rsidRDefault="0034553A" w:rsidP="0034553A">
      <w:r>
        <w:rPr>
          <w:rStyle w:val="FixedChar"/>
        </w:rPr>
        <w:br/>
      </w:r>
      <w:r w:rsidRPr="009E4995">
        <w:rPr>
          <w:rStyle w:val="FixedChar"/>
        </w:rPr>
        <w:t>By peak: Allele-1, RFU-1, Allele-2, RFU-2, ...</w:t>
      </w:r>
      <w:r>
        <w:t>: This option has a column for each peak and allele parameter and for any specific allele, all selected parameters be in adjacent ordered columns.</w:t>
      </w:r>
    </w:p>
    <w:p w14:paraId="41E79802" w14:textId="77777777" w:rsidR="0034553A" w:rsidRDefault="0034553A" w:rsidP="0034553A">
      <w:r>
        <w:rPr>
          <w:rStyle w:val="FixedChar"/>
        </w:rPr>
        <w:br/>
      </w:r>
      <w:r w:rsidRPr="009E4995">
        <w:rPr>
          <w:rStyle w:val="FixedChar"/>
        </w:rPr>
        <w:t>By parameter: Allele-1, Allele-2... RFU-1, RFU-2...</w:t>
      </w:r>
      <w:r>
        <w:t xml:space="preserve">: Like the previous option there is a column for each peak and allele parameter, but all data for a particular allele parameter is adjacent and followed by the next parameter (e.g., all the allele columns, then all the BPS columns, etc.).  The last two collate formats are identical if the </w:t>
      </w:r>
      <w:r w:rsidRPr="00753433">
        <w:rPr>
          <w:rStyle w:val="FixedChar"/>
        </w:rPr>
        <w:t>Style</w:t>
      </w:r>
      <w:r>
        <w:t xml:space="preserve"> row format (described above) is set to </w:t>
      </w:r>
      <w:r w:rsidRPr="009E4995">
        <w:rPr>
          <w:rStyle w:val="FixedChar"/>
        </w:rPr>
        <w:t>One Peak Per Row</w:t>
      </w:r>
      <w:r>
        <w:t xml:space="preserve">.  If the same option will always be used, it is recommended that the </w:t>
      </w:r>
      <w:r w:rsidRPr="009E4995">
        <w:rPr>
          <w:rStyle w:val="FixedChar"/>
        </w:rPr>
        <w:t>Parameter type</w:t>
      </w:r>
      <w:r>
        <w:t xml:space="preserve"> is </w:t>
      </w:r>
      <w:r w:rsidRPr="009E4995">
        <w:rPr>
          <w:rStyle w:val="FixedChar"/>
        </w:rPr>
        <w:t>Fixed</w:t>
      </w:r>
      <w:r>
        <w:t xml:space="preserve"> and the </w:t>
      </w:r>
      <w:r w:rsidRPr="009E4995">
        <w:rPr>
          <w:rStyle w:val="FixedChar"/>
        </w:rPr>
        <w:t>Parameter value</w:t>
      </w:r>
      <w:r>
        <w:t xml:space="preserve"> set to one of the above values.</w:t>
      </w:r>
    </w:p>
    <w:p w14:paraId="6CBF5D97" w14:textId="170185C6" w:rsidR="0034553A" w:rsidRDefault="0034553A" w:rsidP="0034553A"/>
    <w:p w14:paraId="3075CB28" w14:textId="77777777" w:rsidR="0016562C" w:rsidRDefault="0016562C" w:rsidP="0034553A"/>
    <w:p w14:paraId="04765408" w14:textId="77777777" w:rsidR="0034553A" w:rsidRPr="00594A83" w:rsidRDefault="0034553A" w:rsidP="0034553A">
      <w:r w:rsidRPr="009E4995">
        <w:rPr>
          <w:rStyle w:val="WindowTextChar"/>
        </w:rPr>
        <w:t>p40ShowChannelNumber</w:t>
      </w:r>
      <w:r>
        <w:rPr>
          <w:rStyle w:val="FixedChar"/>
          <w:rFonts w:asciiTheme="minorHAnsi" w:hAnsiTheme="minorHAnsi" w:cs="Times New Roman"/>
          <w:szCs w:val="22"/>
        </w:rPr>
        <w:br/>
      </w:r>
      <w:r w:rsidRPr="00594A83">
        <w:t>If this parameter is set to a positive integer, when a locus name is displayed it will be followed by a hyphen and the channel number.  The value should be 0 or empty when this is not desired and 1 otherwise.  The Parameter type should be set to checkbox to make this optional when export file is created or Fixed otherwise.</w:t>
      </w:r>
    </w:p>
    <w:p w14:paraId="53A7526B" w14:textId="77777777" w:rsidR="0016562C" w:rsidRDefault="0016562C">
      <w:r>
        <w:br w:type="page"/>
      </w:r>
    </w:p>
    <w:p w14:paraId="0A7129AC" w14:textId="5F687908" w:rsidR="0034553A" w:rsidRDefault="0034553A" w:rsidP="0034553A">
      <w:r>
        <w:lastRenderedPageBreak/>
        <w:t xml:space="preserve">The following parameters determine which sample types to include or omit in the export spreadsheet.  Each should have the </w:t>
      </w:r>
      <w:r w:rsidRPr="009E4995">
        <w:rPr>
          <w:rStyle w:val="FixedChar"/>
        </w:rPr>
        <w:t>Parameter type</w:t>
      </w:r>
      <w:r>
        <w:t xml:space="preserve"> set to </w:t>
      </w:r>
      <w:r w:rsidRPr="009E4995">
        <w:rPr>
          <w:rStyle w:val="FixedChar"/>
        </w:rPr>
        <w:t>fixed</w:t>
      </w:r>
      <w:r>
        <w:t xml:space="preserve"> or </w:t>
      </w:r>
      <w:r w:rsidRPr="009E4995">
        <w:rPr>
          <w:rStyle w:val="FixedChar"/>
        </w:rPr>
        <w:t>checkbox</w:t>
      </w:r>
      <w:r>
        <w:t xml:space="preserve"> and the Parameter values are 0 or 1 for omission and inclusion, respectively.</w:t>
      </w:r>
      <w:r>
        <w:br/>
      </w:r>
      <w:r w:rsidRPr="009E4995">
        <w:rPr>
          <w:sz w:val="16"/>
          <w:szCs w:val="16"/>
        </w:rPr>
        <w:br/>
      </w:r>
      <w:r w:rsidRPr="009E4995">
        <w:rPr>
          <w:rStyle w:val="WindowTextChar"/>
        </w:rPr>
        <w:t>p55IncludePosControl:</w:t>
      </w:r>
      <w:r>
        <w:t xml:space="preserve"> Positive controls</w:t>
      </w:r>
    </w:p>
    <w:p w14:paraId="3258542C" w14:textId="11AD1B2F" w:rsidR="0034553A" w:rsidRDefault="0034553A" w:rsidP="0034553A">
      <w:r w:rsidRPr="009E4995">
        <w:rPr>
          <w:rStyle w:val="WindowTextChar"/>
        </w:rPr>
        <w:t>p60IncludeNegControl:</w:t>
      </w:r>
      <w:r>
        <w:t xml:space="preserve"> Negative controls</w:t>
      </w:r>
    </w:p>
    <w:p w14:paraId="01A1E7AB" w14:textId="021D7BB3" w:rsidR="0034553A" w:rsidRDefault="0034553A" w:rsidP="0034553A">
      <w:r w:rsidRPr="009E4995">
        <w:rPr>
          <w:rStyle w:val="WindowTextChar"/>
        </w:rPr>
        <w:t>p65IncludeLadder:</w:t>
      </w:r>
      <w:r>
        <w:t xml:space="preserve"> Ladder samples, </w:t>
      </w:r>
      <w:r w:rsidRPr="009E4995">
        <w:rPr>
          <w:b/>
        </w:rPr>
        <w:t>this exports</w:t>
      </w:r>
      <w:r>
        <w:t xml:space="preserve"> </w:t>
      </w:r>
      <w:r w:rsidRPr="009E4995">
        <w:rPr>
          <w:b/>
        </w:rPr>
        <w:t>many alleles</w:t>
      </w:r>
      <w:r>
        <w:t>.</w:t>
      </w:r>
    </w:p>
    <w:p w14:paraId="3B4129C4" w14:textId="48DBDC38" w:rsidR="0034553A" w:rsidRDefault="0034553A" w:rsidP="0034553A">
      <w:r w:rsidRPr="009E4995">
        <w:rPr>
          <w:rStyle w:val="WindowTextChar"/>
        </w:rPr>
        <w:t>p70IncludeDisabled:</w:t>
      </w:r>
      <w:r>
        <w:t xml:space="preserve"> Samples disabled by the user in OSIRIS.</w:t>
      </w:r>
    </w:p>
    <w:p w14:paraId="4DEC2935" w14:textId="734E4DBA" w:rsidR="0034553A" w:rsidRDefault="0034553A" w:rsidP="0034553A"/>
    <w:p w14:paraId="77F5B5DC" w14:textId="2D8F7260" w:rsidR="0034553A" w:rsidRDefault="00BF31AE" w:rsidP="0034553A">
      <w:pPr>
        <w:pStyle w:val="Heading2"/>
      </w:pPr>
      <w:bookmarkStart w:id="289" w:name="_Toc32270463"/>
      <w:r>
        <w:rPr>
          <w:noProof/>
        </w:rPr>
        <w:drawing>
          <wp:anchor distT="0" distB="0" distL="114300" distR="114300" simplePos="0" relativeHeight="251678772" behindDoc="0" locked="0" layoutInCell="1" allowOverlap="1" wp14:anchorId="23CD75B2" wp14:editId="19ADAF9C">
            <wp:simplePos x="0" y="0"/>
            <wp:positionH relativeFrom="column">
              <wp:posOffset>3048635</wp:posOffset>
            </wp:positionH>
            <wp:positionV relativeFrom="paragraph">
              <wp:posOffset>107678</wp:posOffset>
            </wp:positionV>
            <wp:extent cx="3322320" cy="3113405"/>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2320" cy="3113405"/>
                    </a:xfrm>
                    <a:prstGeom prst="rect">
                      <a:avLst/>
                    </a:prstGeom>
                  </pic:spPr>
                </pic:pic>
              </a:graphicData>
            </a:graphic>
            <wp14:sizeRelH relativeFrom="margin">
              <wp14:pctWidth>0</wp14:pctWidth>
            </wp14:sizeRelH>
            <wp14:sizeRelV relativeFrom="margin">
              <wp14:pctHeight>0</wp14:pctHeight>
            </wp14:sizeRelV>
          </wp:anchor>
        </w:drawing>
      </w:r>
      <w:r w:rsidR="0034553A" w:rsidRPr="009E4995">
        <w:rPr>
          <w:rStyle w:val="Strong"/>
        </w:rPr>
        <w:t>Example</w:t>
      </w:r>
      <w:r w:rsidR="0034553A">
        <w:t>:</w:t>
      </w:r>
      <w:bookmarkEnd w:id="289"/>
    </w:p>
    <w:p w14:paraId="284EB06F" w14:textId="1E230B65" w:rsidR="0034553A" w:rsidRDefault="0034553A" w:rsidP="0034553A">
      <w:r>
        <w:t xml:space="preserve">The image on the right illustrates an example of the setup where each parameter is set as a </w:t>
      </w:r>
      <w:r w:rsidRPr="009E4995">
        <w:rPr>
          <w:rStyle w:val="WindowTextChar"/>
        </w:rPr>
        <w:t>Choice</w:t>
      </w:r>
      <w:r>
        <w:t xml:space="preserve"> or </w:t>
      </w:r>
      <w:r w:rsidRPr="009E4995">
        <w:rPr>
          <w:rStyle w:val="WindowTextChar"/>
        </w:rPr>
        <w:t>Checkbox</w:t>
      </w:r>
      <w:r>
        <w:rPr>
          <w:rStyle w:val="WindowTextChar"/>
        </w:rPr>
        <w:t>.</w:t>
      </w:r>
      <w:r w:rsidRPr="009E4995">
        <w:t xml:space="preserve">  </w:t>
      </w:r>
      <w:r>
        <w:t xml:space="preserve">This window appears when the user chooses to create an export from an analysis.  </w:t>
      </w:r>
      <w:r w:rsidRPr="009E4995">
        <w:t>Any parameter set to fixed would not be displayed in this window.</w:t>
      </w:r>
      <w:r w:rsidRPr="005B31A3">
        <w:br/>
      </w:r>
    </w:p>
    <w:p w14:paraId="6DD3615F" w14:textId="205F98B0" w:rsidR="0034553A" w:rsidRDefault="0034553A" w:rsidP="0034553A"/>
    <w:p w14:paraId="7E6E8F96" w14:textId="7287746F" w:rsidR="00FF6074" w:rsidRDefault="00FF6074" w:rsidP="0034553A"/>
    <w:p w14:paraId="518ACBC5" w14:textId="54B831BC" w:rsidR="00FF6074" w:rsidRDefault="00FF6074" w:rsidP="0034553A"/>
    <w:p w14:paraId="3958EC16" w14:textId="2365EC53" w:rsidR="00FF6074" w:rsidRDefault="00FF6074" w:rsidP="0034553A"/>
    <w:p w14:paraId="1827E7F3" w14:textId="4DFA06CE" w:rsidR="00FF6074" w:rsidRDefault="00FF6074" w:rsidP="0034553A"/>
    <w:p w14:paraId="0BE3E927" w14:textId="41742841" w:rsidR="00FF6074" w:rsidRDefault="00FF6074" w:rsidP="0034553A"/>
    <w:p w14:paraId="20390A1A" w14:textId="47453BAC" w:rsidR="00FF6074" w:rsidRDefault="00FF6074" w:rsidP="0034553A"/>
    <w:p w14:paraId="460F001D" w14:textId="48842F14" w:rsidR="00FF6074" w:rsidRDefault="00FF6074" w:rsidP="0034553A"/>
    <w:p w14:paraId="120EE43E" w14:textId="6056C70F" w:rsidR="00FF6074" w:rsidRDefault="00FF6074" w:rsidP="0034553A"/>
    <w:p w14:paraId="7C1F6E8D" w14:textId="5CE10AD6" w:rsidR="00FF6074" w:rsidRDefault="00FF6074" w:rsidP="0034553A"/>
    <w:p w14:paraId="40699812" w14:textId="2DFBCCB2" w:rsidR="00FF6074" w:rsidRDefault="00FF6074" w:rsidP="0034553A"/>
    <w:p w14:paraId="2FE8A08E" w14:textId="0A6443E7" w:rsidR="00FF6074" w:rsidRDefault="00FF6074" w:rsidP="0034553A"/>
    <w:p w14:paraId="438DA000" w14:textId="2B400AD9" w:rsidR="00FF6074" w:rsidRDefault="00FF6074" w:rsidP="0034553A"/>
    <w:p w14:paraId="52ED016B" w14:textId="695C56DC" w:rsidR="00FF6074" w:rsidRDefault="00FF6074" w:rsidP="0034553A"/>
    <w:p w14:paraId="167D32D5" w14:textId="5C13C0FC" w:rsidR="00FF6074" w:rsidRDefault="00FF6074" w:rsidP="0034553A"/>
    <w:p w14:paraId="7CDF78CE" w14:textId="242A814E" w:rsidR="00FF6074" w:rsidRDefault="00FF6074" w:rsidP="0034553A"/>
    <w:p w14:paraId="0DAF5A97" w14:textId="1B3310C0" w:rsidR="00FF6074" w:rsidRDefault="00FF6074" w:rsidP="0034553A"/>
    <w:p w14:paraId="11164A94" w14:textId="1F37C56B" w:rsidR="00FF6074" w:rsidRDefault="00FF6074" w:rsidP="0034553A"/>
    <w:p w14:paraId="399D4F72" w14:textId="7A6ED1EE" w:rsidR="00FF6074" w:rsidRDefault="00FF6074" w:rsidP="0034553A">
      <w:r>
        <w:t xml:space="preserve">For </w:t>
      </w:r>
      <w:r w:rsidR="004E5505">
        <w:t>further customization, please contact the OSIRIS team at forensics@ncbi.nlm.nih.gov.</w:t>
      </w:r>
    </w:p>
    <w:p w14:paraId="614B6B8D" w14:textId="77777777" w:rsidR="0034553A" w:rsidRDefault="0034553A" w:rsidP="0034553A">
      <w:r>
        <w:br w:type="page"/>
      </w:r>
    </w:p>
    <w:p w14:paraId="332195DB" w14:textId="7E5C247B" w:rsidR="00097A69" w:rsidRDefault="00097A69" w:rsidP="00290941">
      <w:pPr>
        <w:pStyle w:val="Heading1"/>
      </w:pPr>
      <w:bookmarkStart w:id="290" w:name="_Export_Setup_Tutorial_2"/>
      <w:bookmarkStart w:id="291" w:name="_Toc32270464"/>
      <w:bookmarkEnd w:id="284"/>
      <w:bookmarkEnd w:id="290"/>
      <w:r>
        <w:lastRenderedPageBreak/>
        <w:t>Export Setup Tutorial</w:t>
      </w:r>
      <w:bookmarkEnd w:id="285"/>
      <w:bookmarkEnd w:id="291"/>
    </w:p>
    <w:p w14:paraId="2A7ECD4C" w14:textId="0EB0DDB8" w:rsidR="00097A69" w:rsidRDefault="00097A69" w:rsidP="00097A69">
      <w:r>
        <w:t>Following are two tutorials with instructions on implementing the two</w:t>
      </w:r>
      <w:r w:rsidR="004C4038">
        <w:t xml:space="preserve"> previous</w:t>
      </w:r>
      <w:r>
        <w:t xml:space="preserve"> XSLT export file types supplied with OSIRIS.  This section does not cover all of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25D84D8E"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w:t>
      </w:r>
      <w:r w:rsidR="00362DC4">
        <w:t>pop-up</w:t>
      </w:r>
      <w:r>
        <w:t xml:space="preserve">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58280"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58240"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lastRenderedPageBreak/>
        <w:drawing>
          <wp:anchor distT="0" distB="0" distL="114300" distR="114300" simplePos="0" relativeHeight="251658264"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example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58281"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r w:rsidR="00097A69" w:rsidRPr="003C562B">
        <w:rPr>
          <w:rStyle w:val="FixedChar"/>
        </w:rPr>
        <w:t>oer</w:t>
      </w:r>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r w:rsidR="00097A69">
        <w:t>”</w:t>
      </w:r>
      <w:r w:rsidR="00097A69" w:rsidRPr="00984276">
        <w:rPr>
          <w:b/>
          <w:sz w:val="24"/>
          <w:szCs w:val="24"/>
        </w:rPr>
        <w:t>*</w:t>
      </w:r>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58272"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lastRenderedPageBreak/>
        <w:drawing>
          <wp:anchor distT="0" distB="0" distL="114300" distR="114300" simplePos="0" relativeHeight="251658278"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case1,case2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the </w:t>
            </w:r>
            <w:r w:rsidRPr="00CE0077">
              <w:rPr>
                <w:rStyle w:val="FixedChar"/>
                <w:sz w:val="16"/>
                <w:szCs w:val="16"/>
              </w:rPr>
              <w:t>.oer</w:t>
            </w:r>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292" w:name="_OSIRIS_Artifact_Handling"/>
      <w:bookmarkStart w:id="293" w:name="_Toc521412202"/>
      <w:bookmarkStart w:id="294" w:name="_Toc32270465"/>
      <w:bookmarkEnd w:id="292"/>
      <w:r>
        <w:t>OSIRIS Artifact Handling</w:t>
      </w:r>
      <w:bookmarkEnd w:id="293"/>
      <w:bookmarkEnd w:id="294"/>
    </w:p>
    <w:p w14:paraId="3262E348" w14:textId="46901738"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poor quality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539CD856" w14:textId="43243DD9" w:rsidR="00AD03F0" w:rsidRDefault="00AD03F0" w:rsidP="00913672"/>
    <w:p w14:paraId="5083112A" w14:textId="77777777" w:rsidR="006C6B5D" w:rsidRDefault="006C6B5D" w:rsidP="006C6B5D">
      <w:bookmarkStart w:id="295" w:name="NoiseDefinition"/>
      <w:bookmarkEnd w:id="295"/>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right-hand notification pane of the Table view.</w:t>
      </w:r>
    </w:p>
    <w:p w14:paraId="4F365A57" w14:textId="77777777" w:rsidR="006C6B5D" w:rsidRDefault="006C6B5D" w:rsidP="006C6B5D"/>
    <w:p w14:paraId="73348C86" w14:textId="77777777" w:rsidR="006C6B5D" w:rsidRDefault="006C6B5D" w:rsidP="006C6B5D">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41FFF77A" w14:textId="77777777" w:rsidR="006C6B5D" w:rsidRDefault="006C6B5D" w:rsidP="006C6B5D"/>
    <w:p w14:paraId="13C5D478" w14:textId="77777777" w:rsidR="006C6B5D" w:rsidRDefault="006C6B5D" w:rsidP="006C6B5D">
      <w:r w:rsidRPr="00DE4BB2">
        <w:rPr>
          <w:rStyle w:val="BoldSectionChar"/>
        </w:rPr>
        <w:t>Non-critical artifact.</w:t>
      </w:r>
      <w:r w:rsidRPr="00DE4BB2">
        <w:t xml:space="preserve">  </w:t>
      </w:r>
      <w:r>
        <w:t>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notices, therefore they do not require human intervention.  By default, non-critical artifacts are not visible in the table and are not visible in the preview graph. To view non-critical artifacts in the preview graph or Graph view, select “</w:t>
      </w:r>
      <w:r w:rsidRPr="00E013EF">
        <w:rPr>
          <w:rStyle w:val="FixedChar"/>
        </w:rPr>
        <w:t>All</w:t>
      </w:r>
      <w:r>
        <w:t xml:space="preserve">” Artifacts from the menu or toolbar to mark the non-critical artifacts with an "A". </w:t>
      </w:r>
    </w:p>
    <w:p w14:paraId="2774CE92" w14:textId="77777777" w:rsidR="006C6B5D" w:rsidRDefault="006C6B5D" w:rsidP="006C6B5D"/>
    <w:p w14:paraId="47257BC0" w14:textId="0B594B40" w:rsidR="006C6B5D" w:rsidRDefault="006C6B5D" w:rsidP="006C6B5D">
      <w:r>
        <w:t>Non-critical artifacts include “restricted priority” artifacts such as</w:t>
      </w:r>
      <w:r w:rsidRPr="00BA45EE">
        <w:t xml:space="preserve"> </w:t>
      </w:r>
      <w:r>
        <w:t>peak height below minimum RFU or peak height below fractional filter.  A “restricted priority” artifact forces the overall artifact level to be non-critical, regardless of any other artifacts that would normally result in the peak being designated as critical.  By default, restricted priority peaks are not editable.  However, there are</w:t>
      </w:r>
      <w:r w:rsidR="003A72D4">
        <w:t xml:space="preserve"> “</w:t>
      </w:r>
      <w:hyperlink w:anchor="restrictedprioritysettings" w:history="1">
        <w:r w:rsidR="003A72D4" w:rsidRPr="003A72D4">
          <w:rPr>
            <w:rStyle w:val="Hyperlink"/>
          </w:rPr>
          <w:t>restricted priority</w:t>
        </w:r>
      </w:hyperlink>
      <w:r w:rsidR="003A72D4">
        <w:t xml:space="preserve">” settings </w:t>
      </w:r>
      <w:r>
        <w:t>in the Sample Limits tab of the Lab Settings that allow restricted priority peaks both above and below minimum RFU to be edited.</w:t>
      </w:r>
    </w:p>
    <w:p w14:paraId="04093DE2" w14:textId="77777777" w:rsidR="006C6B5D" w:rsidRDefault="006C6B5D" w:rsidP="006C6B5D"/>
    <w:p w14:paraId="52963CEE" w14:textId="179064B3" w:rsidR="00D15DB6" w:rsidRDefault="00DE35E1" w:rsidP="00913672">
      <w:r>
        <w:rPr>
          <w:b/>
        </w:rPr>
        <w:t>Noise</w:t>
      </w:r>
      <w:r w:rsidR="009A077E">
        <w:rPr>
          <w:b/>
        </w:rPr>
        <w:t xml:space="preserve"> Estimation</w:t>
      </w:r>
      <w:r>
        <w:rPr>
          <w:b/>
        </w:rPr>
        <w:t>.</w:t>
      </w:r>
      <w:r>
        <w:t xml:space="preserve">  Noise intrudes on the raw data signal from two sources.  The first is so-called </w:t>
      </w:r>
      <w:r w:rsidR="00EC1996">
        <w:t>“</w:t>
      </w:r>
      <w:r>
        <w:t>shot noise</w:t>
      </w:r>
      <w:r w:rsidR="00EC1996">
        <w:t>”</w:t>
      </w:r>
      <w:r>
        <w:t xml:space="preserve"> – the noise that arises from the various electronic </w:t>
      </w:r>
      <w:r w:rsidR="00AB6DB3">
        <w:t xml:space="preserve">and optical </w:t>
      </w:r>
      <w:r>
        <w:t xml:space="preserve">components that make up the electrophoresis system.  The second </w:t>
      </w:r>
      <w:r w:rsidR="00AB6DB3">
        <w:t xml:space="preserve">source of </w:t>
      </w:r>
      <w:r>
        <w:t xml:space="preserve">noise arises from </w:t>
      </w:r>
      <w:r w:rsidR="00AB6DB3">
        <w:t>low level non-specific amplified DNA fragments</w:t>
      </w:r>
      <w:r w:rsidR="00D15DB6">
        <w:t xml:space="preserve">, which typically appear as </w:t>
      </w:r>
      <w:r>
        <w:t>artifacts</w:t>
      </w:r>
      <w:r w:rsidR="00AB6DB3">
        <w:t>, addressed below</w:t>
      </w:r>
      <w:r w:rsidR="00D15DB6">
        <w:t>.</w:t>
      </w:r>
      <w:r>
        <w:t xml:space="preserve">  </w:t>
      </w:r>
      <w:r w:rsidR="00D15DB6">
        <w:t xml:space="preserve">OSIRIS makes an estimate of the </w:t>
      </w:r>
      <w:r w:rsidR="00CB621F">
        <w:t>‘</w:t>
      </w:r>
      <w:r w:rsidR="00D15DB6">
        <w:t>shot noise</w:t>
      </w:r>
      <w:r w:rsidR="00CB621F">
        <w:t>’ toward the end of the electrophoresis run, when all of the DNA fragments have already run through the capillary.  The noise estimate is an important to several OSIRIS analysis processes.</w:t>
      </w:r>
    </w:p>
    <w:p w14:paraId="57BDA233" w14:textId="210474B1" w:rsidR="00BB6117" w:rsidRDefault="00BB6117" w:rsidP="00913672"/>
    <w:p w14:paraId="42FD6EEF" w14:textId="1029CCE5" w:rsidR="00BB6117" w:rsidRPr="00DE35E1" w:rsidRDefault="00BB6117" w:rsidP="00913672">
      <w:r>
        <w:t>The</w:t>
      </w:r>
      <w:r w:rsidR="00CA70AD">
        <w:t xml:space="preserve"> OSIRIS</w:t>
      </w:r>
      <w:r>
        <w:t xml:space="preserve"> algorithm for estimating the electronic noise is to </w:t>
      </w:r>
      <w:r w:rsidR="00CA70AD">
        <w:t>start at the last 25 values of the raw data, and to perform a linear regression of that data, seeking the best linear fit.  The algorithm stores the absolute value of the slope of that fit, together with the difference between the maximum raw data value in the interval and the minimum raw data value – the peak-to-trough maximum.  The algorithm then tests the next seven 25-value intervals moving in time to the left, looking for the interval with the lowest value for the (absolute) slope</w:t>
      </w:r>
      <w:r w:rsidR="00CB621F">
        <w:t>, i.e. the flattest region</w:t>
      </w:r>
      <w:r w:rsidR="00CA70AD">
        <w:t xml:space="preserve">.  The peak-to-trough maximum for </w:t>
      </w:r>
      <w:r w:rsidR="00CB621F">
        <w:t>the</w:t>
      </w:r>
      <w:r w:rsidR="00CA70AD">
        <w:t xml:space="preserve"> interval that has the least slope is saved as the estimated noise for the channel.  The average value for that interval is saved and used as the fixed offset for the channel.  The fixed offset is subsequently subtracted from every raw data value in the channel and serves as a static </w:t>
      </w:r>
      <w:r w:rsidR="001630A9">
        <w:t>baseline correction</w:t>
      </w:r>
      <w:r w:rsidR="00CB621F">
        <w:t xml:space="preserve"> when dynamic normalization is not selected</w:t>
      </w:r>
      <w:r w:rsidR="00CA70AD">
        <w:t xml:space="preserve">.  Dynamic normalization involves computing a dynamically changing baseline and is discussed in the section on </w:t>
      </w:r>
      <w:hyperlink w:anchor="BaselineNormalization" w:history="1">
        <w:r w:rsidR="00CA70AD" w:rsidRPr="009A077E">
          <w:rPr>
            <w:rStyle w:val="Hyperlink"/>
          </w:rPr>
          <w:t>dynamic normalization</w:t>
        </w:r>
      </w:hyperlink>
      <w:r w:rsidR="00CA70AD">
        <w:t>.</w:t>
      </w:r>
    </w:p>
    <w:p w14:paraId="16B607F7" w14:textId="77777777" w:rsidR="00913672" w:rsidRDefault="00913672" w:rsidP="00913672"/>
    <w:p w14:paraId="346DECBF" w14:textId="5CA9405A" w:rsidR="00913672" w:rsidRDefault="00913672" w:rsidP="00913672">
      <w:r w:rsidRPr="00DE4BB2">
        <w:rPr>
          <w:rStyle w:val="BoldSectionChar"/>
        </w:rPr>
        <w:lastRenderedPageBreak/>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6EEA0E2E" w:rsidR="00913672" w:rsidRDefault="00913672" w:rsidP="00913672">
      <w:r w:rsidRPr="00DE4BB2">
        <w:rPr>
          <w:rStyle w:val="BoldSectionChar"/>
        </w:rPr>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42EE51C" w14:textId="77777777" w:rsidR="009D198C" w:rsidRDefault="009D198C" w:rsidP="00913672"/>
    <w:p w14:paraId="2FD05201" w14:textId="5FA47A27" w:rsidR="009D198C" w:rsidRDefault="009D198C" w:rsidP="00DF6483">
      <w:pPr>
        <w:pStyle w:val="NoSpacing"/>
      </w:pPr>
      <w:bookmarkStart w:id="296" w:name="PeakTailFitting"/>
      <w:r w:rsidRPr="00DF6483">
        <w:rPr>
          <w:b/>
        </w:rPr>
        <w:t>Peak tail fitting sensitivity</w:t>
      </w:r>
      <w:bookmarkEnd w:id="296"/>
      <w:r>
        <w:t xml:space="preserve"> technical details.  The curve-fitting algorithm basically focuses on the center of the peak.  It narrows its fit to the part of the curve that is above a certain percentage of the peak height, which occurs at the mode, or center, of the curve, and to tail slopes above a certain percentage of the maximum peak slope, which occurs roughly halfway up the curve.  The region of fit is determined by whichever of these two constraints occurs first.  These percentages are part of the standard settings and may not be changed.  Using 100% for the </w:t>
      </w:r>
      <w:r w:rsidRPr="00DF6483">
        <w:rPr>
          <w:rStyle w:val="FixedChar"/>
        </w:rPr>
        <w:t>Percent of Standard Tail Height Threshold</w:t>
      </w:r>
      <w:r w:rsidRPr="009D198C">
        <w:t xml:space="preserve"> </w:t>
      </w:r>
      <w:r>
        <w:t xml:space="preserve">and </w:t>
      </w:r>
      <w:r w:rsidRPr="00DF6483">
        <w:rPr>
          <w:rStyle w:val="FixedChar"/>
        </w:rPr>
        <w:t>Percent of Standard Tail Slope Threshold</w:t>
      </w:r>
      <w:r w:rsidRPr="009D198C">
        <w:t xml:space="preserve"> </w:t>
      </w:r>
      <w:r>
        <w:t>parameters below causes OSIRIS to use the default percentages.  The effective percentages can be altered by changing those settings.</w:t>
      </w:r>
    </w:p>
    <w:p w14:paraId="5A81F26B" w14:textId="77777777" w:rsidR="009D198C" w:rsidRDefault="009D198C" w:rsidP="00913672"/>
    <w:p w14:paraId="46578EF4" w14:textId="77777777" w:rsidR="00913672" w:rsidRDefault="00913672" w:rsidP="00913672">
      <w:bookmarkStart w:id="297" w:name="ExcessResidual"/>
      <w:r w:rsidRPr="00DE4BB2">
        <w:rPr>
          <w:rStyle w:val="BoldSectionChar"/>
        </w:rPr>
        <w:t>Excess residual</w:t>
      </w:r>
      <w:bookmarkEnd w:id="297"/>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298" w:name="PullupAndSpikes"/>
      <w:r>
        <w:rPr>
          <w:rStyle w:val="BoldSectionChar"/>
        </w:rPr>
        <w:t xml:space="preserve">Pull-up and </w:t>
      </w:r>
      <w:r w:rsidR="00913672" w:rsidRPr="00DE4BB2">
        <w:rPr>
          <w:rStyle w:val="BoldSectionChar"/>
        </w:rPr>
        <w:t>Spikes</w:t>
      </w:r>
      <w:bookmarkEnd w:id="298"/>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has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r w:rsidR="00F13E57" w:rsidRPr="005311BD">
        <w:t xml:space="preserve">:  “Partial Pullup from Primary Channel (Uncertain Channels: 5)”.  This means that the indicated </w:t>
      </w:r>
      <w:r w:rsidR="00A578DB" w:rsidRPr="005311BD">
        <w:lastRenderedPageBreak/>
        <w:t xml:space="preserve">channel 4 </w:t>
      </w:r>
      <w:r w:rsidR="00F13E57" w:rsidRPr="005311BD">
        <w:t xml:space="preserve">peak comigrates with a peak on channel 5, but there are </w:t>
      </w:r>
      <w:r w:rsidR="00A578DB" w:rsidRPr="005311BD">
        <w:t>too few</w:t>
      </w:r>
      <w:r w:rsidR="00F13E57" w:rsidRPr="005311BD">
        <w:t xml:space="preserve"> channel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1447FAAC"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w:t>
      </w:r>
      <w:r w:rsidR="00B36E54">
        <w:t>now</w:t>
      </w:r>
      <w:r w:rsidR="00B36E54" w:rsidRPr="00B05E95">
        <w:t xml:space="preserve"> </w:t>
      </w:r>
      <w:r w:rsidR="00B36E54">
        <w:t>available for</w:t>
      </w:r>
      <w:r w:rsidR="00B36E54" w:rsidRPr="00B05E95">
        <w:t xml:space="preserve"> </w:t>
      </w:r>
      <w:r w:rsidR="00205B6A" w:rsidRPr="00B05E95">
        <w:t>use for testing Stutter and Adenylation thresholds</w:t>
      </w:r>
      <w:r w:rsidR="00B36E54">
        <w:t>, based on user specification in the Lab Settings</w:t>
      </w:r>
      <w:r w:rsidR="00205B6A" w:rsidRPr="00B05E95">
        <w:t xml:space="preserve">.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29AC86F5" w:rsidR="007B37A6"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w:t>
      </w:r>
    </w:p>
    <w:p w14:paraId="7A1D2A23" w14:textId="78CF01E3" w:rsidR="004A3872" w:rsidRDefault="004A3872" w:rsidP="007B37A6"/>
    <w:p w14:paraId="59E931DC" w14:textId="77777777" w:rsidR="000261B1" w:rsidRDefault="004A3872" w:rsidP="007B37A6">
      <w:bookmarkStart w:id="299" w:name="CratersAndSigmoids"/>
      <w:bookmarkEnd w:id="299"/>
      <w:r>
        <w:t xml:space="preserve">Two notable artifacts that are the result of pull-up are </w:t>
      </w:r>
      <w:r w:rsidR="008A243C" w:rsidRPr="00BD3166">
        <w:rPr>
          <w:u w:val="single"/>
        </w:rPr>
        <w:t>craters and sigmoids, or sigmoidal peaks</w:t>
      </w:r>
      <w:r w:rsidR="008A243C">
        <w:t xml:space="preserve">.  Both consist of two peaks, side-by-side.  For craters, the two peaks are both positive and for sigmoids, one peak is positive and the other is negative.  Even though OSIRIS detects negative peaks and uses them as part of its analysis of pullup, analyzed negative peaks are not displayed on either the preview or plot window.  Therefore, to see a sigmoidal peak, users must turn on raw data when viewing a plot.  Craters can result either from laser saturation or from negative pull-up (or pull-down) from a peak on another channel that coincides with an allele peak.  </w:t>
      </w:r>
    </w:p>
    <w:p w14:paraId="1C9A1CA8" w14:textId="34B4E79A" w:rsidR="000261B1" w:rsidRDefault="000261B1" w:rsidP="007B37A6"/>
    <w:p w14:paraId="1B25C1EF" w14:textId="3A7E4333" w:rsidR="006C6E9A" w:rsidRDefault="006C6E9A" w:rsidP="007B37A6">
      <w:r>
        <w:rPr>
          <w:noProof/>
        </w:rPr>
        <w:drawing>
          <wp:anchor distT="0" distB="0" distL="114300" distR="114300" simplePos="0" relativeHeight="251658292" behindDoc="0" locked="0" layoutInCell="1" allowOverlap="1" wp14:anchorId="02925300" wp14:editId="6899B9EF">
            <wp:simplePos x="0" y="0"/>
            <wp:positionH relativeFrom="margin">
              <wp:posOffset>4332036</wp:posOffset>
            </wp:positionH>
            <wp:positionV relativeFrom="paragraph">
              <wp:posOffset>41638</wp:posOffset>
            </wp:positionV>
            <wp:extent cx="1885315" cy="1732915"/>
            <wp:effectExtent l="0" t="0" r="635"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85315" cy="1732915"/>
                    </a:xfrm>
                    <a:prstGeom prst="rect">
                      <a:avLst/>
                    </a:prstGeom>
                  </pic:spPr>
                </pic:pic>
              </a:graphicData>
            </a:graphic>
            <wp14:sizeRelH relativeFrom="margin">
              <wp14:pctWidth>0</wp14:pctWidth>
            </wp14:sizeRelH>
            <wp14:sizeRelV relativeFrom="margin">
              <wp14:pctHeight>0</wp14:pctHeight>
            </wp14:sizeRelV>
          </wp:anchor>
        </w:drawing>
      </w:r>
    </w:p>
    <w:p w14:paraId="60AAFF09" w14:textId="3919DAB6" w:rsidR="006C6E9A" w:rsidRDefault="006C6E9A" w:rsidP="007B37A6"/>
    <w:p w14:paraId="38886C28" w14:textId="45D94022" w:rsidR="004A3872" w:rsidRDefault="008A243C" w:rsidP="007B37A6">
      <w:r>
        <w:t>Sigmoidal peaks can result from pull-up between misaligned channels.</w:t>
      </w:r>
      <w:r w:rsidR="009E4DCF">
        <w:t xml:space="preserve">  </w:t>
      </w:r>
      <w:r w:rsidR="004F0B50">
        <w:t xml:space="preserve">In this case, application of the spectral color separation matrix can result in a signal that is partly positive and partly negative which we call a “sigmoidal peak”.  The location of the peak is identified as the raw data zero crossing, between the positive and negative parts.  </w:t>
      </w:r>
      <w:r w:rsidR="009E4DCF">
        <w:t xml:space="preserve">OSIRIS identifies both types of artifacts as part of its </w:t>
      </w:r>
      <w:r w:rsidR="005551A2">
        <w:t>cross-channel</w:t>
      </w:r>
      <w:r w:rsidR="009E4DCF">
        <w:t xml:space="preserve"> analysis algorithm.</w:t>
      </w:r>
    </w:p>
    <w:p w14:paraId="3445ED1F" w14:textId="21E2772C" w:rsidR="00CA0085" w:rsidRDefault="00CA0085" w:rsidP="007B37A6"/>
    <w:p w14:paraId="08028E55" w14:textId="651B00F5" w:rsidR="00CA0085" w:rsidRDefault="00CA0085" w:rsidP="007B37A6"/>
    <w:p w14:paraId="0035E4C8" w14:textId="74729240" w:rsidR="00CA0085" w:rsidRDefault="00CA0085" w:rsidP="007B37A6"/>
    <w:p w14:paraId="4DEB2DB0" w14:textId="77777777" w:rsidR="00CA0085" w:rsidRPr="004B4685" w:rsidRDefault="00CA0085" w:rsidP="007B37A6"/>
    <w:p w14:paraId="4462E758" w14:textId="77777777" w:rsidR="007B37A6" w:rsidRDefault="007B37A6" w:rsidP="00913672"/>
    <w:p w14:paraId="03370258" w14:textId="0A7BB32F" w:rsidR="004B43D7" w:rsidRDefault="00186715" w:rsidP="00913672">
      <w:r>
        <w:t>In samples where the signal is very high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lastRenderedPageBreak/>
        <w:t>Signal saturation.</w:t>
      </w:r>
      <w:r>
        <w:t xml:space="preserve">  This occurs when the signal intensity saturates the CCD camera and the recorded signal intensity cannot increase further</w:t>
      </w:r>
      <w:r w:rsidR="00732CAB">
        <w:t>, which</w:t>
      </w:r>
      <w:r>
        <w:t xml:space="preserve"> can cause a number of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300" w:name="Craters"/>
      <w:r>
        <w:rPr>
          <w:noProof/>
        </w:rPr>
        <w:drawing>
          <wp:anchor distT="0" distB="0" distL="114300" distR="114300" simplePos="0" relativeHeight="251658275"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300"/>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saturated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t>Off-ladder</w:t>
      </w:r>
      <w:r w:rsidR="00913672" w:rsidRPr="009A3B4E">
        <w:rPr>
          <w:rStyle w:val="BoldSectionChar"/>
        </w:rPr>
        <w:t xml:space="preserve"> alleles.</w:t>
      </w:r>
      <w:r w:rsidR="00913672">
        <w:t xml:space="preserve">  Alleles that are apparent microvariants, or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301"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302" w:name="CoreNExtendedArtifacts"/>
      <w:bookmarkEnd w:id="302"/>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peak falls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r w:rsidR="00702DA0">
        <w:t xml:space="preserve">on the basis of other information such as peak numbers and peak heights in either case. </w:t>
      </w:r>
    </w:p>
    <w:p w14:paraId="1F44F31A" w14:textId="77777777" w:rsidR="009A426E" w:rsidRDefault="009A426E" w:rsidP="009A426E"/>
    <w:p w14:paraId="33FCC3E6" w14:textId="770E9222" w:rsidR="00913672" w:rsidRDefault="00913672" w:rsidP="00913672">
      <w:r w:rsidRPr="009A3B4E">
        <w:rPr>
          <w:rStyle w:val="BoldSectionChar"/>
        </w:rPr>
        <w:t>Adenylation</w:t>
      </w:r>
      <w:bookmarkEnd w:id="301"/>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5090868" w14:textId="4694408B" w:rsidR="00D028E5" w:rsidRDefault="00D028E5" w:rsidP="00913672"/>
    <w:p w14:paraId="407CE844" w14:textId="12E75564" w:rsidR="00D028E5" w:rsidRDefault="00D028E5" w:rsidP="00913672"/>
    <w:p w14:paraId="02F4124C" w14:textId="033E3428"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0A063FE6" w:rsidR="00913672" w:rsidRDefault="0069260A" w:rsidP="00913672">
      <w:bookmarkStart w:id="303" w:name="BaselineNormalization"/>
      <w:bookmarkEnd w:id="303"/>
      <w:r>
        <w:rPr>
          <w:b/>
        </w:rPr>
        <w:t xml:space="preserve">Dynamic </w:t>
      </w:r>
      <w:r w:rsidR="00B52101" w:rsidRPr="004424E1">
        <w:rPr>
          <w:b/>
        </w:rPr>
        <w:t xml:space="preserve">Baseline </w:t>
      </w:r>
      <w:r w:rsidR="00B52101">
        <w:rPr>
          <w:b/>
        </w:rPr>
        <w:t>Normalization</w:t>
      </w:r>
      <w:r w:rsidR="00B52101" w:rsidRPr="004424E1">
        <w:rPr>
          <w:b/>
        </w:rPr>
        <w:t>.</w:t>
      </w:r>
      <w:r w:rsidR="00B52101" w:rsidRPr="004424E1">
        <w:t xml:space="preserve"> </w:t>
      </w:r>
      <w:r w:rsidR="00913672">
        <w:t xml:space="preserve"> </w:t>
      </w:r>
      <w:r>
        <w:t xml:space="preserve">Dynamic baseline </w:t>
      </w:r>
      <w:r w:rsidR="00D8149C">
        <w:t xml:space="preserve">normalization </w:t>
      </w:r>
      <w:r w:rsidR="004424E1">
        <w:t>eliminates many of the artifacts associated with raised baseline</w:t>
      </w:r>
      <w:r w:rsidR="00B52101">
        <w:t xml:space="preserve"> by calculating the </w:t>
      </w:r>
      <w:r w:rsidR="00DA30EA">
        <w:t xml:space="preserve">dynamic </w:t>
      </w:r>
      <w:r w:rsidR="00B52101">
        <w:t xml:space="preserve">baseline </w:t>
      </w:r>
      <w:r w:rsidR="00DA30EA">
        <w:t xml:space="preserve">from the raw data </w:t>
      </w:r>
      <w:r w:rsidR="00B52101">
        <w:t xml:space="preserve">and subtracting </w:t>
      </w:r>
      <w:r w:rsidR="00DA30EA">
        <w:t>that from</w:t>
      </w:r>
      <w:r w:rsidR="00B52101">
        <w:t xml:space="preserve"> the raw data</w:t>
      </w:r>
      <w:r w:rsidR="00DA30EA">
        <w:t xml:space="preserve"> to give normalized raw data</w:t>
      </w:r>
      <w:r w:rsidR="004424E1">
        <w:t xml:space="preserve">.  (See </w:t>
      </w:r>
      <w:hyperlink w:anchor="_Appendix_H._" w:history="1">
        <w:r w:rsidR="00B52101" w:rsidRPr="00DA30EA">
          <w:rPr>
            <w:rStyle w:val="Hyperlink"/>
          </w:rPr>
          <w:t>Appendix H</w:t>
        </w:r>
        <w:r w:rsidR="00DA30EA" w:rsidRPr="00DA30EA">
          <w:rPr>
            <w:rStyle w:val="Hyperlink"/>
          </w:rPr>
          <w:t>.</w:t>
        </w:r>
        <w:r w:rsidR="00B52101"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304" w:name="Excessivenoise"/>
      <w:r w:rsidRPr="00CB0325">
        <w:rPr>
          <w:rStyle w:val="BoldSectionChar"/>
        </w:rPr>
        <w:t>Excessive noise</w:t>
      </w:r>
      <w:bookmarkEnd w:id="304"/>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sufficient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Critical Level Messages At Allele(s)</w:t>
      </w:r>
      <w:r>
        <w:rPr>
          <w:rStyle w:val="FixedChar"/>
        </w:rPr>
        <w:t>:</w:t>
      </w:r>
      <w:r>
        <w:t>” notification in lower right notification pane of the Table view, in addition to the ‘A’ marker at the peak.</w:t>
      </w:r>
    </w:p>
    <w:p w14:paraId="1F306219" w14:textId="18E4D61E" w:rsidR="006C6E9A" w:rsidRDefault="006C6E9A">
      <w:r>
        <w:br w:type="page"/>
      </w:r>
    </w:p>
    <w:p w14:paraId="1DF70788" w14:textId="6E2E5823" w:rsidR="00071731" w:rsidRDefault="00071731" w:rsidP="00913672"/>
    <w:p w14:paraId="02F826E3" w14:textId="77777777" w:rsidR="00197C6D" w:rsidRDefault="00197C6D" w:rsidP="00913672"/>
    <w:p w14:paraId="34F0CC4B" w14:textId="5AB5233D" w:rsidR="00567AAF" w:rsidRDefault="00913672" w:rsidP="00913672">
      <w:bookmarkStart w:id="305" w:name="Stutter"/>
      <w:r w:rsidRPr="00CB0325">
        <w:rPr>
          <w:rStyle w:val="BoldSectionChar"/>
        </w:rPr>
        <w:t>Stutter</w:t>
      </w:r>
      <w:bookmarkEnd w:id="305"/>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325C21">
        <w:t> </w:t>
      </w:r>
      <w:r w:rsidR="00325C21">
        <w:noBreakHyphen/>
        <w:t> </w:t>
      </w:r>
      <w:r w:rsidR="0069260A">
        <w:t>1</w:t>
      </w:r>
      <w:r w:rsidR="00325C21">
        <w:t> </w:t>
      </w:r>
      <w:r w:rsidR="00107D1F">
        <w:t>repeat</w:t>
      </w:r>
      <w:r w:rsidR="002B7F79">
        <w:t>, also referred to as “back</w:t>
      </w:r>
      <w:r w:rsidR="00064A8C">
        <w:t>”</w:t>
      </w:r>
      <w:r w:rsidR="002B7F79">
        <w:t xml:space="preserve"> stutter</w:t>
      </w:r>
      <w:r>
        <w:t>) and plus stutter (N</w:t>
      </w:r>
      <w:r w:rsidR="00325C21">
        <w:t> </w:t>
      </w:r>
      <w:r>
        <w:t>+</w:t>
      </w:r>
      <w:r w:rsidR="00325C21">
        <w:t> 1 </w:t>
      </w:r>
      <w:r w:rsidR="00107D1F">
        <w:t>repeat</w:t>
      </w:r>
      <w:r w:rsidR="002B7F79">
        <w:t>, also referred to as “forward</w:t>
      </w:r>
      <w:r w:rsidR="00064A8C">
        <w:t>” or “positive”</w:t>
      </w:r>
      <w:r w:rsidR="002B7F79">
        <w:t xml:space="preserve"> stutter</w:t>
      </w:r>
      <w:r>
        <w:t xml:space="preserve">).  Both can be set as a default for all loci or individually on a per locus basis.  If both the default value and a locus value are set, the locus value will </w:t>
      </w:r>
      <w:r w:rsidR="002D4383">
        <w:t xml:space="preserve">override </w:t>
      </w:r>
      <w:r>
        <w:t xml:space="preserve">the default.  </w:t>
      </w:r>
    </w:p>
    <w:p w14:paraId="73EDF0F9" w14:textId="77777777" w:rsidR="00567AAF" w:rsidRDefault="00567AAF" w:rsidP="00913672"/>
    <w:p w14:paraId="6606F66B" w14:textId="6DF13CC4" w:rsidR="00FF79E7" w:rsidRDefault="00C718E0" w:rsidP="00913672">
      <w:r w:rsidRPr="00C718E0">
        <w:rPr>
          <w:noProof/>
        </w:rPr>
        <w:drawing>
          <wp:anchor distT="0" distB="0" distL="114300" distR="114300" simplePos="0" relativeHeight="251658291" behindDoc="0" locked="0" layoutInCell="1" allowOverlap="1" wp14:anchorId="17A452CF" wp14:editId="05A8DF94">
            <wp:simplePos x="0" y="0"/>
            <wp:positionH relativeFrom="page">
              <wp:posOffset>3798457</wp:posOffset>
            </wp:positionH>
            <wp:positionV relativeFrom="paragraph">
              <wp:posOffset>26670</wp:posOffset>
            </wp:positionV>
            <wp:extent cx="3756660" cy="22542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56660" cy="2254250"/>
                    </a:xfrm>
                    <a:prstGeom prst="rect">
                      <a:avLst/>
                    </a:prstGeom>
                  </pic:spPr>
                </pic:pic>
              </a:graphicData>
            </a:graphic>
            <wp14:sizeRelH relativeFrom="margin">
              <wp14:pctWidth>0</wp14:pctWidth>
            </wp14:sizeRelH>
            <wp14:sizeRelV relativeFrom="margin">
              <wp14:pctHeight>0</wp14:pctHeight>
            </wp14:sizeRelV>
          </wp:anchor>
        </w:drawing>
      </w:r>
      <w:r w:rsidR="00AB046E">
        <w:t>As of Version 2.11, a new locus-specific option</w:t>
      </w:r>
      <w:r w:rsidR="00325C21">
        <w:t>,</w:t>
      </w:r>
      <w:r w:rsidR="00AB046E">
        <w:t xml:space="preserve"> allele</w:t>
      </w:r>
      <w:r w:rsidR="00325C21">
        <w:noBreakHyphen/>
      </w:r>
      <w:r w:rsidR="00AB046E">
        <w:t>specific stutter thresholds</w:t>
      </w:r>
      <w:r w:rsidR="00325C21">
        <w:t>,</w:t>
      </w:r>
      <w:r w:rsidR="00AB046E">
        <w:t xml:space="preserve"> exists for both standard minus stutter and plus stutter.  The user can set a stutter threshold for the left-most ladder allele of a locus and a second (larger) threshold for the right-most ladder allele of the locus.  </w:t>
      </w:r>
      <w:r w:rsidR="00D35BDB">
        <w:t xml:space="preserve">OSIRIS </w:t>
      </w:r>
      <w:r w:rsidR="00AB046E">
        <w:t xml:space="preserve">will then compute the stutter threshold for an allele based on straight line interpolation, for core ladder alleles, and extrapolation, for extended locus alleles.  </w:t>
      </w:r>
      <w:r w:rsidR="00567AAF">
        <w:t xml:space="preserve">The line is </w:t>
      </w:r>
      <w:r w:rsidR="00D35BDB">
        <w:t xml:space="preserve">determined </w:t>
      </w:r>
      <w:r w:rsidR="00567AAF">
        <w:t xml:space="preserve">from the first stutter threshold at the left-most ladder allele for the locus and the second threshold at the right-most ladder allele for the locus.  </w:t>
      </w:r>
      <w:r w:rsidR="002D4383">
        <w:t xml:space="preserve">(See </w:t>
      </w:r>
      <w:hyperlink w:anchor="_Core/Extended/Interlocus_Boundaries" w:history="1">
        <w:r w:rsidR="002D4383" w:rsidRPr="002D4383">
          <w:rPr>
            <w:rStyle w:val="Hyperlink"/>
          </w:rPr>
          <w:t>Core/Extended/Interlocus Boundaries</w:t>
        </w:r>
      </w:hyperlink>
      <w:r w:rsidR="002D4383">
        <w:t xml:space="preserve"> for definition of core ladder and extended locus).  Th</w:t>
      </w:r>
      <w:r w:rsidR="00567AAF">
        <w:t>is</w:t>
      </w:r>
      <w:r w:rsidR="00AB046E">
        <w:t xml:space="preserve"> linear formula for </w:t>
      </w:r>
      <w:r w:rsidR="00567AAF">
        <w:t xml:space="preserve">calculating allele-specific </w:t>
      </w:r>
      <w:r w:rsidR="00AB046E">
        <w:t>stutter threshold</w:t>
      </w:r>
      <w:r w:rsidR="00567AAF">
        <w:t>s</w:t>
      </w:r>
      <w:r w:rsidR="00AB046E">
        <w:t xml:space="preserve"> has been found to give a more accurate threshold estimate than the constant </w:t>
      </w:r>
      <w:r w:rsidR="00567AAF">
        <w:t xml:space="preserve">stutter </w:t>
      </w:r>
      <w:r w:rsidR="00AB046E">
        <w:t xml:space="preserve">threshold available </w:t>
      </w:r>
      <w:r w:rsidR="00567AAF">
        <w:t xml:space="preserve">as the only option </w:t>
      </w:r>
      <w:r w:rsidR="00AB046E">
        <w:t xml:space="preserve">in previous </w:t>
      </w:r>
      <w:r w:rsidR="00567AAF">
        <w:t xml:space="preserve">OSIRIS </w:t>
      </w:r>
      <w:r w:rsidR="00AB046E">
        <w:t>versions</w:t>
      </w:r>
      <w:r w:rsidR="00DF4696">
        <w:t>.</w:t>
      </w:r>
      <w:r w:rsidR="003210B5">
        <w:rPr>
          <w:rStyle w:val="FootnoteReference"/>
        </w:rPr>
        <w:footnoteReference w:id="3"/>
      </w:r>
      <w:r w:rsidR="00AB046E">
        <w:t xml:space="preserve">  </w:t>
      </w:r>
      <w:r w:rsidR="002D4383">
        <w:t xml:space="preserve">The allele-specific threshold </w:t>
      </w:r>
      <w:r w:rsidR="00D35BDB">
        <w:t xml:space="preserve">must be </w:t>
      </w:r>
      <w:r w:rsidR="00701F13">
        <w:t>input separately with locus-specific coefficients for each locus that will use this option</w:t>
      </w:r>
      <w:r w:rsidR="002D4383">
        <w:t>.</w:t>
      </w:r>
      <w:r w:rsidR="00701F13">
        <w:t xml:space="preserve">  Any combination of stutter threshold options – default constant threshold, locus-specific constant threshold, or allele-specific thresholds within a locus - across loci are acceptable to OSIRIS.</w:t>
      </w:r>
    </w:p>
    <w:p w14:paraId="077DF556" w14:textId="77777777" w:rsidR="00FF79E7" w:rsidRDefault="00FF79E7" w:rsidP="00913672"/>
    <w:p w14:paraId="76424C17" w14:textId="2BC27270" w:rsidR="00FD145C" w:rsidRDefault="00913672" w:rsidP="00913672">
      <w:r>
        <w:t xml:space="preserve">Plus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w:t>
      </w:r>
      <w:r w:rsidR="00325C21">
        <w:t xml:space="preserve">between </w:t>
      </w:r>
      <w:r>
        <w:t>10</w:t>
      </w:r>
      <w:r w:rsidR="00325C21">
        <w:t xml:space="preserve"> and</w:t>
      </w:r>
      <w:r>
        <w:t xml:space="preserve"> 12) result in a higher than normal stutter peak between them.  The plus stutter threshold may help to address both situations.  When bracket stutter occurs, e.g., the 11 peak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([0.1x2000]+[0.02x1000]).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58F86AD" w14:textId="77777777" w:rsidR="00197C6D" w:rsidRDefault="00197C6D">
      <w:pPr>
        <w:rPr>
          <w:rStyle w:val="BoldSectionChar"/>
        </w:rPr>
      </w:pPr>
      <w:bookmarkStart w:id="306" w:name="_Hlk8913453"/>
      <w:r>
        <w:rPr>
          <w:rStyle w:val="BoldSectionChar"/>
        </w:rPr>
        <w:br w:type="page"/>
      </w:r>
    </w:p>
    <w:p w14:paraId="0A85F10D" w14:textId="04F882CC" w:rsidR="00913672" w:rsidRDefault="00071731" w:rsidP="00913672">
      <w:r w:rsidRPr="00071731">
        <w:rPr>
          <w:rStyle w:val="BoldSectionChar"/>
        </w:rPr>
        <w:lastRenderedPageBreak/>
        <w:t>Heterozygous allele dropout</w:t>
      </w:r>
      <w:r w:rsidR="00E4205E">
        <w:rPr>
          <w:rStyle w:val="BoldSectionChar"/>
        </w:rPr>
        <w:t>/</w:t>
      </w:r>
      <w:bookmarkStart w:id="307" w:name="HomozygotePeakTooLow"/>
      <w:r w:rsidR="00E4205E">
        <w:rPr>
          <w:rStyle w:val="BoldSectionChar"/>
        </w:rPr>
        <w:t>Homozygote peak too low</w:t>
      </w:r>
      <w:bookmarkEnd w:id="307"/>
      <w:r w:rsidRPr="00071731">
        <w:rPr>
          <w:rStyle w:val="BoldSectionChar"/>
        </w:rPr>
        <w:t xml:space="preserve">.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w:t>
      </w:r>
      <w:r w:rsidRPr="00DF6483">
        <w:rPr>
          <w:i/>
        </w:rPr>
        <w:t>above</w:t>
      </w:r>
      <w:r w:rsidRPr="00071731">
        <w:t xml:space="preserve"> the minimum homozygote peak height threshold and the locus contains a peak whose height is </w:t>
      </w:r>
      <w:r w:rsidR="00E4205E">
        <w:t>under</w:t>
      </w:r>
      <w:r w:rsidR="00E4205E" w:rsidRPr="00071731">
        <w:t xml:space="preserve"> </w:t>
      </w:r>
      <w:r w:rsidRPr="00071731">
        <w:t xml:space="preserve">the analysis threshold but </w:t>
      </w:r>
      <w:r w:rsidR="00E4205E">
        <w:t>over</w:t>
      </w:r>
      <w:r w:rsidR="00E4205E" w:rsidRPr="00071731">
        <w:t xml:space="preserve"> </w:t>
      </w:r>
      <w:r w:rsidRPr="00071731">
        <w:t xml:space="preserve">the detection threshold and that peak is not a known artifact (“stutter”, </w:t>
      </w:r>
      <w:r w:rsidR="003F5F91" w:rsidRPr="00071731">
        <w:t>etc.</w:t>
      </w:r>
      <w:r w:rsidRPr="00071731">
        <w:t>), then only the latter message will be triggered</w:t>
      </w:r>
      <w:r w:rsidR="00F91C51">
        <w:t>.</w:t>
      </w:r>
    </w:p>
    <w:p w14:paraId="4CBE85A8" w14:textId="77777777" w:rsidR="00197C6D" w:rsidRDefault="00197C6D" w:rsidP="00913672"/>
    <w:p w14:paraId="6ED94028" w14:textId="3D016FE4" w:rsidR="00C67833" w:rsidRDefault="00C67833" w:rsidP="00913672">
      <w:r>
        <w:rPr>
          <w:noProof/>
        </w:rPr>
        <w:drawing>
          <wp:inline distT="0" distB="0" distL="0" distR="0" wp14:anchorId="7B2E5AA9" wp14:editId="62A738AA">
            <wp:extent cx="3697357" cy="2800266"/>
            <wp:effectExtent l="0" t="0" r="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06764" cy="2807390"/>
                    </a:xfrm>
                    <a:prstGeom prst="rect">
                      <a:avLst/>
                    </a:prstGeom>
                  </pic:spPr>
                </pic:pic>
              </a:graphicData>
            </a:graphic>
          </wp:inline>
        </w:drawing>
      </w:r>
    </w:p>
    <w:p w14:paraId="2035142A" w14:textId="0EFE28D9" w:rsidR="00C67833" w:rsidRDefault="00C67833">
      <w:r>
        <w:br w:type="page"/>
      </w:r>
    </w:p>
    <w:p w14:paraId="0FA83774" w14:textId="77777777" w:rsidR="003A1D41" w:rsidRDefault="003A1D41" w:rsidP="003A1D41">
      <w:pPr>
        <w:pStyle w:val="Heading1"/>
      </w:pPr>
      <w:bookmarkStart w:id="308" w:name="_Definitions"/>
      <w:bookmarkStart w:id="309" w:name="_Toc32270466"/>
      <w:bookmarkEnd w:id="308"/>
      <w:r>
        <w:lastRenderedPageBreak/>
        <w:t>Definitions</w:t>
      </w:r>
      <w:bookmarkEnd w:id="309"/>
    </w:p>
    <w:p w14:paraId="436412A4" w14:textId="6AF6DC5B" w:rsidR="003A1D41" w:rsidRDefault="003A1D41" w:rsidP="003A1D41">
      <w:r w:rsidRPr="00D028E5">
        <w:rPr>
          <w:b/>
        </w:rPr>
        <w:t>Artifact</w:t>
      </w:r>
      <w:r w:rsidRPr="00D028E5">
        <w:t xml:space="preserve">.  </w:t>
      </w:r>
      <w:r>
        <w:t>Non-allelic signal.  Allele peaks can coincide with artifact signals such as stutter and pull-up.  See Artifact Handling section.</w:t>
      </w:r>
    </w:p>
    <w:p w14:paraId="712BEB93" w14:textId="77777777" w:rsidR="003A1D41" w:rsidRDefault="003A1D41" w:rsidP="003A1D41"/>
    <w:p w14:paraId="3CF969FA" w14:textId="77777777" w:rsidR="003A1D41" w:rsidRDefault="003A1D41" w:rsidP="003A1D41">
      <w:r>
        <w:rPr>
          <w:b/>
        </w:rPr>
        <w:t>BPS</w:t>
      </w:r>
      <w:r>
        <w:t>. Locus base pair.  The peak size in bases as compared to the base pair length of the ladder allele fragment.  The locus base pair is highly reproducible.  This size may not correlate exactly with the internal marker size measurement (ILS Ref), which is a measure of migration and can be affected by differences in sequence, dyes and length modifiers between the ladder and ILS fragments.</w:t>
      </w:r>
    </w:p>
    <w:p w14:paraId="47637429" w14:textId="77777777" w:rsidR="003A1D41" w:rsidRDefault="003A1D41" w:rsidP="003A1D41"/>
    <w:p w14:paraId="4D6C28A7" w14:textId="2CFE34ED" w:rsidR="003A1D41" w:rsidRDefault="003A1D41" w:rsidP="003A1D41">
      <w:r w:rsidRPr="007F1934">
        <w:rPr>
          <w:b/>
        </w:rPr>
        <w:t>Corr. RFU</w:t>
      </w:r>
      <w:r>
        <w:t xml:space="preserve">.  The estimated RFU value for a peak after it has been corrected for coinciding pull-up signal.  Corrected RFU values can be lower when </w:t>
      </w:r>
      <w:r w:rsidR="00C7413A">
        <w:t xml:space="preserve">the </w:t>
      </w:r>
      <w:r>
        <w:t xml:space="preserve">coinciding pull-up signal is removed, or </w:t>
      </w:r>
      <w:r w:rsidR="00B81726">
        <w:t xml:space="preserve">higher </w:t>
      </w:r>
      <w:r>
        <w:t xml:space="preserve">when compensated for coinciding negative pull-up (pull-down) signal.  </w:t>
      </w:r>
    </w:p>
    <w:p w14:paraId="49606DC0" w14:textId="77777777" w:rsidR="003A1D41" w:rsidRDefault="003A1D41" w:rsidP="003A1D41"/>
    <w:p w14:paraId="135F4BD9" w14:textId="6955908E" w:rsidR="003A1D41" w:rsidRDefault="003A1D41" w:rsidP="003A1D41">
      <w:r w:rsidRPr="003D2470">
        <w:rPr>
          <w:b/>
        </w:rPr>
        <w:t>Fit</w:t>
      </w:r>
      <w:r>
        <w:t>.  A correlation between the analyzed data and the raw data, evaluated at peaks.</w:t>
      </w:r>
    </w:p>
    <w:p w14:paraId="49ED894A" w14:textId="45D5AE2A" w:rsidR="003A1D41" w:rsidRDefault="003A1D41" w:rsidP="003A1D41"/>
    <w:p w14:paraId="31876237" w14:textId="01B7361C" w:rsidR="001E5FFB" w:rsidRDefault="001E5FFB" w:rsidP="003A1D41">
      <w:r w:rsidRPr="001E5FFB">
        <w:rPr>
          <w:b/>
        </w:rPr>
        <w:t>Curve fit unacceptable</w:t>
      </w:r>
      <w:r>
        <w:t xml:space="preserve"> or </w:t>
      </w:r>
      <w:r w:rsidRPr="001E5FFB">
        <w:rPr>
          <w:b/>
        </w:rPr>
        <w:t>Curve fit marginal</w:t>
      </w:r>
      <w:r>
        <w:t>.  Peaks that have poor shape will have an artifact flag of either “Curve fit unacceptable” or “Curve fit marginal”.</w:t>
      </w:r>
    </w:p>
    <w:p w14:paraId="07EA4E5B" w14:textId="77777777" w:rsidR="001E5FFB" w:rsidRDefault="001E5FFB" w:rsidP="003A1D41"/>
    <w:p w14:paraId="38B8C455" w14:textId="77777777" w:rsidR="003A1D41" w:rsidRDefault="003A1D41" w:rsidP="003A1D41">
      <w:r w:rsidRPr="007F1934">
        <w:rPr>
          <w:b/>
        </w:rPr>
        <w:t>Peak</w:t>
      </w:r>
      <w:r>
        <w:t xml:space="preserve"> </w:t>
      </w:r>
      <w:r w:rsidRPr="007F1934">
        <w:rPr>
          <w:b/>
        </w:rPr>
        <w:t>area</w:t>
      </w:r>
      <w:r>
        <w:t>.  The area under the fitted analyzed DNA peak curves.</w:t>
      </w:r>
    </w:p>
    <w:p w14:paraId="2350D2AA" w14:textId="77777777" w:rsidR="003A1D41" w:rsidRDefault="003A1D41" w:rsidP="003A1D41"/>
    <w:p w14:paraId="6EAE78CE" w14:textId="77777777" w:rsidR="003A1D41" w:rsidRDefault="003A1D41" w:rsidP="003A1D41">
      <w:r>
        <w:rPr>
          <w:b/>
        </w:rPr>
        <w:t>Peak height</w:t>
      </w:r>
      <w:r>
        <w:t>.  Peak height is calculated from the fitted analyzed DNA peak curves.  See RFU and Corr. RFU.</w:t>
      </w:r>
    </w:p>
    <w:p w14:paraId="365D67C1" w14:textId="77777777" w:rsidR="003A1D41" w:rsidRDefault="003A1D41" w:rsidP="003A1D41"/>
    <w:p w14:paraId="386226C3" w14:textId="77777777" w:rsidR="003A1D41" w:rsidRDefault="003A1D41" w:rsidP="003A1D41">
      <w:r>
        <w:rPr>
          <w:b/>
        </w:rPr>
        <w:t xml:space="preserve">Peak </w:t>
      </w:r>
      <w:r w:rsidRPr="007F1934">
        <w:rPr>
          <w:b/>
        </w:rPr>
        <w:t>width</w:t>
      </w:r>
      <w:r>
        <w:t xml:space="preserve">.  Peak width is calculated at half height of the fitted analyzed DNA peak curves.  </w:t>
      </w:r>
    </w:p>
    <w:p w14:paraId="2875E3E7" w14:textId="77777777" w:rsidR="003A1D41" w:rsidRDefault="003A1D41" w:rsidP="003A1D41"/>
    <w:p w14:paraId="4DB4DF52" w14:textId="77777777" w:rsidR="003A1D41" w:rsidRDefault="003A1D41" w:rsidP="003A1D41">
      <w:r w:rsidRPr="007F1934">
        <w:rPr>
          <w:b/>
        </w:rPr>
        <w:t>RFU</w:t>
      </w:r>
      <w:r>
        <w:t xml:space="preserve">.  Relative fluorescence units.  A relative measure the intensity of DNA signal intensity.  RFU is calculated from the fitted analyzed DNA peak curves to give the peak heights.  </w:t>
      </w:r>
    </w:p>
    <w:p w14:paraId="2EE834CA" w14:textId="77777777" w:rsidR="003A1D41" w:rsidRDefault="003A1D41" w:rsidP="003A1D41"/>
    <w:p w14:paraId="1D3E07B8" w14:textId="33C759C2" w:rsidR="003A1D41" w:rsidRDefault="003A1D41" w:rsidP="003A1D41">
      <w:r w:rsidRPr="007F1934">
        <w:rPr>
          <w:b/>
        </w:rPr>
        <w:t>Residual</w:t>
      </w:r>
      <w:r>
        <w:t xml:space="preserve">.  Residual is a measure of sample peak shift from the center of an allele as calculated using the best comparison ladder.  </w:t>
      </w:r>
    </w:p>
    <w:p w14:paraId="6B054D92" w14:textId="77777777" w:rsidR="005F3788" w:rsidRDefault="005F3788" w:rsidP="005F3788">
      <w:pPr>
        <w:rPr>
          <w:b/>
        </w:rPr>
      </w:pPr>
    </w:p>
    <w:p w14:paraId="57DFA472" w14:textId="457DC230" w:rsidR="005F3788" w:rsidRDefault="005F3788" w:rsidP="005F3788">
      <w:r>
        <w:rPr>
          <w:b/>
        </w:rPr>
        <w:t>Residual displacement.</w:t>
      </w:r>
      <w:r>
        <w:t xml:space="preserve">  This is a measure of the degree to which peaks within a locus migrate together.  For a given peak, it is computed as the difference between the residual of that peak and the residual of the tallest peak in the same locus.</w:t>
      </w:r>
    </w:p>
    <w:p w14:paraId="01CB39E7" w14:textId="6C78FEE6" w:rsidR="00E3615C" w:rsidRDefault="00E3615C" w:rsidP="003A1D41"/>
    <w:p w14:paraId="78D7AF4C" w14:textId="4EB081F6" w:rsidR="00E3615C" w:rsidRPr="00504766" w:rsidRDefault="00504766" w:rsidP="003A1D41">
      <w:r>
        <w:rPr>
          <w:b/>
        </w:rPr>
        <w:t>Critical level artifact:</w:t>
      </w:r>
      <w:r>
        <w:t xml:space="preserve">  An artifact that OSIRIS</w:t>
      </w:r>
      <w:r w:rsidR="003C7777">
        <w:t xml:space="preserve"> reports </w:t>
      </w:r>
      <w:r>
        <w:t>as requiring user attention</w:t>
      </w:r>
      <w:r w:rsidR="00197C6D">
        <w:t xml:space="preserve"> </w:t>
      </w:r>
      <w:r>
        <w:t>and resolution</w:t>
      </w:r>
      <w:r w:rsidR="00197C6D">
        <w:t xml:space="preserve"> (based on user specifications)</w:t>
      </w:r>
      <w:r>
        <w:t>.  Non-critical artifacts are reported for information only and require no action on the part of the user.  Note:  all locus/channel/sample/</w:t>
      </w:r>
      <w:r w:rsidR="007D1D8E">
        <w:t>directory level artifacts are critical.</w:t>
      </w:r>
    </w:p>
    <w:p w14:paraId="6FBAEB9E" w14:textId="77777777" w:rsidR="003A1D41" w:rsidRDefault="003A1D41" w:rsidP="003A1D41"/>
    <w:p w14:paraId="70EDFB11" w14:textId="2B66C53D" w:rsidR="003A1D41" w:rsidRPr="00873ABD" w:rsidRDefault="003A1D41" w:rsidP="003A1D41">
      <w:r>
        <w:rPr>
          <w:b/>
        </w:rPr>
        <w:t>Restricted priority</w:t>
      </w:r>
      <w:r>
        <w:t>.</w:t>
      </w:r>
      <w:r w:rsidR="00056479">
        <w:t xml:space="preserve">  </w:t>
      </w:r>
      <w:r w:rsidR="000F61A4">
        <w:t xml:space="preserve">A </w:t>
      </w:r>
      <w:r w:rsidR="00056479">
        <w:t>restricted priority peak</w:t>
      </w:r>
      <w:r w:rsidR="000F61A4">
        <w:t xml:space="preserve"> flag</w:t>
      </w:r>
      <w:r w:rsidR="00056479">
        <w:t xml:space="preserve"> overrides the priority of all other artifacts to cause the peak</w:t>
      </w:r>
      <w:r w:rsidR="000F61A4">
        <w:t xml:space="preserve">’s other artifact flags to </w:t>
      </w:r>
      <w:r w:rsidR="00056479">
        <w:t>be non-critical.</w:t>
      </w:r>
      <w:r w:rsidR="000F61A4">
        <w:t xml:space="preserve">  Restricted priority peak</w:t>
      </w:r>
      <w:r w:rsidR="00192D90">
        <w:t>s</w:t>
      </w:r>
      <w:r w:rsidR="000F61A4">
        <w:t xml:space="preserve"> may not be edited unless the user has allowed it in the Lab Settings (see </w:t>
      </w:r>
      <w:hyperlink w:anchor="RestrictedPriorityEditing" w:history="1">
        <w:r w:rsidR="00192D90" w:rsidRPr="00192D90">
          <w:rPr>
            <w:rStyle w:val="Hyperlink"/>
          </w:rPr>
          <w:t>Restricted Priority Editing Options</w:t>
        </w:r>
      </w:hyperlink>
      <w:r w:rsidR="00192D90">
        <w:t>).</w:t>
      </w:r>
      <w:r w:rsidR="00192D90" w:rsidDel="00192D90">
        <w:t xml:space="preserve"> </w:t>
      </w:r>
    </w:p>
    <w:p w14:paraId="74C59FF4" w14:textId="77777777" w:rsidR="003A1D41" w:rsidRDefault="003A1D41" w:rsidP="003A1D41"/>
    <w:p w14:paraId="5C963951" w14:textId="77777777" w:rsidR="003A1D41" w:rsidRDefault="003A1D41" w:rsidP="003A1D41">
      <w:r w:rsidRPr="007F1934">
        <w:rPr>
          <w:b/>
        </w:rPr>
        <w:t>Time</w:t>
      </w:r>
      <w:r>
        <w:t>.  This is the laser scan number.  If a scan is performed once per second, then this value represents the run time, in seconds.</w:t>
      </w:r>
    </w:p>
    <w:p w14:paraId="0A21C500" w14:textId="77777777" w:rsidR="003A1D41" w:rsidRDefault="003A1D41" w:rsidP="003A1D41"/>
    <w:p w14:paraId="4C8F4C0B" w14:textId="77777777" w:rsidR="003A1D41" w:rsidRDefault="003A1D41" w:rsidP="003A1D41">
      <w:r w:rsidRPr="003D2470">
        <w:rPr>
          <w:b/>
        </w:rPr>
        <w:t>ILS Ref</w:t>
      </w:r>
      <w:r>
        <w:t>.  Internal marker base pair.  The relative base pair size in relation to the migration of the internal lane standard size marker.  ILS Ref and BPS may not correlate exactly.  See BPS.</w:t>
      </w:r>
    </w:p>
    <w:p w14:paraId="306520EE" w14:textId="77777777" w:rsidR="003A1D41" w:rsidRDefault="003A1D41" w:rsidP="003A1D41"/>
    <w:p w14:paraId="009EB64F" w14:textId="212F160D" w:rsidR="003A1D41" w:rsidRDefault="005A205B" w:rsidP="00913672">
      <w:r>
        <w:rPr>
          <w:b/>
        </w:rPr>
        <w:t xml:space="preserve">Primary </w:t>
      </w:r>
      <w:r w:rsidR="0034685F">
        <w:rPr>
          <w:b/>
        </w:rPr>
        <w:t>p</w:t>
      </w:r>
      <w:r>
        <w:rPr>
          <w:b/>
        </w:rPr>
        <w:t>ull-up.</w:t>
      </w:r>
      <w:r>
        <w:t xml:space="preserve">  This is a peak that causes pull-up in other channels.</w:t>
      </w:r>
    </w:p>
    <w:p w14:paraId="18A93A7A" w14:textId="6E25EF08" w:rsidR="0034685F" w:rsidRDefault="0034685F" w:rsidP="00913672"/>
    <w:p w14:paraId="4050055C" w14:textId="4CA4CA3E" w:rsidR="0034685F" w:rsidRDefault="0034685F" w:rsidP="00913672">
      <w:r>
        <w:rPr>
          <w:b/>
        </w:rPr>
        <w:t>Partial pull-up.</w:t>
      </w:r>
      <w:r>
        <w:t xml:space="preserve">  This is</w:t>
      </w:r>
      <w:r w:rsidR="00880D73">
        <w:t xml:space="preserve"> a peak that comigrates with a primary pull-up peak in another channel.  I</w:t>
      </w:r>
      <w:r w:rsidR="005F3788">
        <w:t>t</w:t>
      </w:r>
      <w:r w:rsidR="00880D73">
        <w:t xml:space="preserve"> is</w:t>
      </w:r>
      <w:r>
        <w:t xml:space="preserve"> a genuine allele peak having a height that has been modified by pull-up</w:t>
      </w:r>
      <w:r w:rsidR="003C7777">
        <w:t xml:space="preserve"> signal</w:t>
      </w:r>
      <w:r>
        <w:t>, but</w:t>
      </w:r>
      <w:r w:rsidR="00880D73">
        <w:t xml:space="preserve"> whose corrected height is still above the analysis threshold.</w:t>
      </w:r>
    </w:p>
    <w:p w14:paraId="09BCADBC" w14:textId="4E562895" w:rsidR="00880D73" w:rsidRDefault="00880D73" w:rsidP="00913672"/>
    <w:p w14:paraId="248D87E9" w14:textId="761DFF43" w:rsidR="00B7570F" w:rsidRDefault="00B7570F" w:rsidP="00913672">
      <w:r>
        <w:rPr>
          <w:b/>
        </w:rPr>
        <w:t xml:space="preserve">Core </w:t>
      </w:r>
      <w:r w:rsidR="009005A1">
        <w:rPr>
          <w:b/>
        </w:rPr>
        <w:t>l</w:t>
      </w:r>
      <w:r>
        <w:rPr>
          <w:b/>
        </w:rPr>
        <w:t>ocus.</w:t>
      </w:r>
      <w:r>
        <w:t xml:space="preserve">  This is the range of alleles that </w:t>
      </w:r>
      <w:r w:rsidR="003C7777">
        <w:t>include</w:t>
      </w:r>
      <w:r w:rsidR="000F6CCE">
        <w:t>s</w:t>
      </w:r>
      <w:r>
        <w:t xml:space="preserve"> the smallest allele </w:t>
      </w:r>
      <w:r w:rsidR="009005A1">
        <w:t xml:space="preserve">and the largest allele in the </w:t>
      </w:r>
      <w:r w:rsidR="003C7777">
        <w:t>locus ladder</w:t>
      </w:r>
      <w:r w:rsidR="009005A1">
        <w:t>.</w:t>
      </w:r>
    </w:p>
    <w:p w14:paraId="25A67483" w14:textId="7DD08DBF" w:rsidR="00273FCE" w:rsidRDefault="00273FCE" w:rsidP="00913672"/>
    <w:p w14:paraId="44DAC628" w14:textId="68E93023" w:rsidR="00273FCE" w:rsidRPr="00273FCE" w:rsidRDefault="00273FCE" w:rsidP="00913672">
      <w:r>
        <w:rPr>
          <w:b/>
        </w:rPr>
        <w:lastRenderedPageBreak/>
        <w:t>Interlocus peak.</w:t>
      </w:r>
      <w:r>
        <w:t xml:space="preserve">  A peak that lies </w:t>
      </w:r>
      <w:r w:rsidR="00197C6D">
        <w:t>either</w:t>
      </w:r>
      <w:r w:rsidR="003C7777">
        <w:t xml:space="preserve"> </w:t>
      </w:r>
      <w:r>
        <w:t xml:space="preserve">between two core loci, </w:t>
      </w:r>
      <w:r w:rsidR="00197C6D">
        <w:t xml:space="preserve">or </w:t>
      </w:r>
      <w:r>
        <w:t>to the left of the first core locus in the channel, or to the right of the last core locus in the channel.</w:t>
      </w:r>
    </w:p>
    <w:p w14:paraId="4EC4B029" w14:textId="6F24CEC8" w:rsidR="009005A1" w:rsidRDefault="009005A1" w:rsidP="00913672"/>
    <w:p w14:paraId="721DBCCC" w14:textId="2D0BF7FA" w:rsidR="009005A1" w:rsidRDefault="009005A1" w:rsidP="00913672">
      <w:r>
        <w:rPr>
          <w:b/>
        </w:rPr>
        <w:t>Extended locus.</w:t>
      </w:r>
      <w:r>
        <w:t xml:space="preserve">  These are </w:t>
      </w:r>
      <w:r w:rsidR="00273FCE">
        <w:t>inter-locus peaks</w:t>
      </w:r>
      <w:r w:rsidR="001015A6">
        <w:t xml:space="preserve"> and</w:t>
      </w:r>
      <w:r>
        <w:t xml:space="preserve"> that are </w:t>
      </w:r>
      <w:r w:rsidR="003C7777">
        <w:t xml:space="preserve">defined as </w:t>
      </w:r>
      <w:r>
        <w:t xml:space="preserve">accepted possible alleles associated with the locus.  </w:t>
      </w:r>
      <w:r w:rsidR="001015A6">
        <w:t>These can arise either as “virtual” alleles from a set of bins and panels files</w:t>
      </w:r>
      <w:r w:rsidR="003C7777">
        <w:t xml:space="preserve"> </w:t>
      </w:r>
      <w:r w:rsidR="001015A6">
        <w:t>or as known alleles referenced on STRBase</w:t>
      </w:r>
      <w:r w:rsidR="00A66A3C" w:rsidRPr="00A66A3C">
        <w:t xml:space="preserve"> </w:t>
      </w:r>
      <w:r w:rsidR="00A66A3C">
        <w:t>which are defined in the Kit Definition Lab Settings</w:t>
      </w:r>
      <w:r w:rsidR="001015A6">
        <w:t>, or as user definitions within OSIRIS</w:t>
      </w:r>
      <w:r w:rsidR="00A66A3C">
        <w:t xml:space="preserve"> on the Assignments tab of the Lab Settings</w:t>
      </w:r>
      <w:r w:rsidR="001015A6">
        <w:t>.</w:t>
      </w:r>
      <w:r w:rsidR="000F6CCE">
        <w:t xml:space="preserve">  </w:t>
      </w:r>
      <w:r w:rsidR="000D7B49">
        <w:t>I</w:t>
      </w:r>
      <w:r w:rsidR="000F6CCE">
        <w:t>f</w:t>
      </w:r>
      <w:r w:rsidR="000D7B49">
        <w:t xml:space="preserve"> </w:t>
      </w:r>
      <w:hyperlink w:anchor="ExtendLoci" w:history="1">
        <w:r w:rsidR="000D7B49" w:rsidRPr="000D7B49">
          <w:rPr>
            <w:rStyle w:val="Hyperlink"/>
          </w:rPr>
          <w:t>Extend Loci To Neighboring Locus</w:t>
        </w:r>
      </w:hyperlink>
      <w:r w:rsidR="000D7B49">
        <w:t xml:space="preserve"> is selected in the lab settings, the extended loci will include the areas between loci and extend beyond the top and bottom of the ladder.</w:t>
      </w:r>
    </w:p>
    <w:p w14:paraId="1772072B" w14:textId="5080EAC1" w:rsidR="001015A6" w:rsidRDefault="001015A6" w:rsidP="00913672"/>
    <w:p w14:paraId="7CBACB78" w14:textId="4B3B6BC1" w:rsidR="001015A6" w:rsidRDefault="00E3615C" w:rsidP="00913672">
      <w:r>
        <w:rPr>
          <w:b/>
        </w:rPr>
        <w:t>Ambiguous extended locus allele.</w:t>
      </w:r>
      <w:r>
        <w:t xml:space="preserve">  An allele that </w:t>
      </w:r>
      <w:r w:rsidR="00A66A3C">
        <w:t xml:space="preserve">lies within the overlapping </w:t>
      </w:r>
      <w:r>
        <w:t xml:space="preserve">extended locus </w:t>
      </w:r>
      <w:r w:rsidR="00A66A3C">
        <w:t>of the loci to its right and left.</w:t>
      </w:r>
    </w:p>
    <w:p w14:paraId="5F01D608" w14:textId="6EFAA2FE" w:rsidR="004F3C6C" w:rsidRDefault="004F3C6C" w:rsidP="00913672"/>
    <w:p w14:paraId="204BCB3C" w14:textId="09350DBA" w:rsidR="004F3C6C" w:rsidRDefault="004F3C6C" w:rsidP="00913672">
      <w:r>
        <w:rPr>
          <w:b/>
        </w:rPr>
        <w:t>Laser off-scale:</w:t>
      </w:r>
      <w:r>
        <w:t xml:space="preserve">  A peak that has been measured to </w:t>
      </w:r>
      <w:r w:rsidR="00A66A3C">
        <w:t xml:space="preserve">have </w:t>
      </w:r>
      <w:r>
        <w:t>off-scale</w:t>
      </w:r>
      <w:r w:rsidR="00A66A3C">
        <w:t xml:space="preserve"> signal</w:t>
      </w:r>
      <w:r>
        <w:t xml:space="preserve">, that is, </w:t>
      </w:r>
      <w:r w:rsidR="00A66A3C">
        <w:t xml:space="preserve">the signal </w:t>
      </w:r>
      <w:r>
        <w:t xml:space="preserve">saturates the </w:t>
      </w:r>
      <w:r w:rsidR="009A629E">
        <w:t>charged coupled device (</w:t>
      </w:r>
      <w:r>
        <w:t>CCD</w:t>
      </w:r>
      <w:r w:rsidR="009A629E">
        <w:t>) for measuring RFU</w:t>
      </w:r>
      <w:r w:rsidR="00A66A3C">
        <w:t xml:space="preserve"> fluorescence intensity</w:t>
      </w:r>
      <w:r>
        <w:t>.</w:t>
      </w:r>
      <w:r w:rsidR="00A66A3C">
        <w:t xml:space="preserve">  These peaks</w:t>
      </w:r>
      <w:r w:rsidR="00257D0B">
        <w:t>’</w:t>
      </w:r>
      <w:r w:rsidR="00A66A3C">
        <w:t xml:space="preserve"> RFU heights are not proportional to the actual amount of DNA contributing to the signal.</w:t>
      </w:r>
    </w:p>
    <w:p w14:paraId="51DAA5F5" w14:textId="4440C660" w:rsidR="009A629E" w:rsidRDefault="009A629E" w:rsidP="00913672"/>
    <w:p w14:paraId="04071B5C" w14:textId="09051EF9" w:rsidR="009A629E" w:rsidRDefault="009A629E" w:rsidP="00913672">
      <w:r>
        <w:rPr>
          <w:b/>
        </w:rPr>
        <w:t>Low signal to noise in peak:</w:t>
      </w:r>
      <w:r>
        <w:t xml:space="preserve">  </w:t>
      </w:r>
      <w:r w:rsidR="00192D90">
        <w:t xml:space="preserve">A </w:t>
      </w:r>
      <w:r w:rsidR="003D5E72">
        <w:t xml:space="preserve">situation in which </w:t>
      </w:r>
      <w:r w:rsidR="0023038A">
        <w:t xml:space="preserve">the signal to noise ratio in the channel causes </w:t>
      </w:r>
      <w:r w:rsidR="00192D90">
        <w:t>two or more fitted</w:t>
      </w:r>
      <w:r w:rsidR="003D5E72">
        <w:t xml:space="preserve"> peaks </w:t>
      </w:r>
      <w:r w:rsidR="0023038A">
        <w:t>in a locus to receive the same allele call.</w:t>
      </w:r>
    </w:p>
    <w:p w14:paraId="34814729" w14:textId="476FDE56" w:rsidR="003D5E72" w:rsidRDefault="003D5E72" w:rsidP="00913672"/>
    <w:p w14:paraId="29B17657" w14:textId="3DA13CAB" w:rsidR="003D5E72" w:rsidRDefault="003D5E72" w:rsidP="00913672">
      <w:r>
        <w:rPr>
          <w:b/>
        </w:rPr>
        <w:t>Poor morphology peak:</w:t>
      </w:r>
      <w:r>
        <w:t xml:space="preserve">  </w:t>
      </w:r>
      <w:r w:rsidR="002853B3">
        <w:t>a peak having</w:t>
      </w:r>
      <w:r w:rsidR="005D32D1">
        <w:t xml:space="preserve"> a</w:t>
      </w:r>
      <w:r w:rsidR="002853B3">
        <w:t xml:space="preserve"> low signal to noise </w:t>
      </w:r>
      <w:r w:rsidR="005D32D1">
        <w:t xml:space="preserve">ratio </w:t>
      </w:r>
      <w:r w:rsidR="002853B3">
        <w:t>(see above) that is an ambiguous extended locus allele.</w:t>
      </w:r>
      <w:r w:rsidR="00192D90">
        <w:t xml:space="preserve">  </w:t>
      </w:r>
      <w:r w:rsidR="001E5FFB">
        <w:t xml:space="preserve">This artifact is not in reference to the shape of the peak curve.  Peaks </w:t>
      </w:r>
      <w:r w:rsidR="00192D90">
        <w:t xml:space="preserve">that have poor shape will have </w:t>
      </w:r>
      <w:r w:rsidR="001E5FFB">
        <w:t>an artifact flag of either “Curve fit unacceptable” or “Curve fit marginal”.</w:t>
      </w:r>
    </w:p>
    <w:p w14:paraId="3055622D" w14:textId="0056F4A0" w:rsidR="002853B3" w:rsidRDefault="002853B3" w:rsidP="00913672"/>
    <w:p w14:paraId="22F351C1" w14:textId="5A2E44D2" w:rsidR="002853B3" w:rsidRDefault="002853B3" w:rsidP="00913672">
      <w:r>
        <w:rPr>
          <w:b/>
        </w:rPr>
        <w:t>Sigmoidal pull-up:</w:t>
      </w:r>
      <w:r>
        <w:t xml:space="preserve">  a pull-up peak that resembles a sine wave, with one node positive and the other negative</w:t>
      </w:r>
      <w:r w:rsidR="005D32D1">
        <w:t xml:space="preserve">, which occurs when </w:t>
      </w:r>
      <w:r w:rsidR="00302B68">
        <w:t>the spectral matrix is applied to primary pull-up and pull-up signal</w:t>
      </w:r>
      <w:r w:rsidR="006C18C5">
        <w:t xml:space="preserve"> </w:t>
      </w:r>
      <w:r w:rsidR="00302B68">
        <w:t xml:space="preserve">that </w:t>
      </w:r>
      <w:r w:rsidR="00FA15FC">
        <w:t>does</w:t>
      </w:r>
      <w:r w:rsidR="00302B68">
        <w:t xml:space="preserve"> not exactly coincid</w:t>
      </w:r>
      <w:r w:rsidR="00FA15FC">
        <w:t>e</w:t>
      </w:r>
      <w:r>
        <w:t>.</w:t>
      </w:r>
    </w:p>
    <w:p w14:paraId="144C480B" w14:textId="2D6127E2" w:rsidR="00C85AE4" w:rsidRDefault="00C85AE4" w:rsidP="00913672"/>
    <w:p w14:paraId="0343CABE" w14:textId="5ABDC161" w:rsidR="00C85AE4" w:rsidRDefault="00C85AE4" w:rsidP="00913672">
      <w:r>
        <w:rPr>
          <w:b/>
        </w:rPr>
        <w:t>Locus morphology:</w:t>
      </w:r>
      <w:r>
        <w:t xml:space="preserve">  the </w:t>
      </w:r>
      <w:r w:rsidR="00FA15FC">
        <w:t xml:space="preserve">actual </w:t>
      </w:r>
      <w:r>
        <w:t xml:space="preserve">spacing of ladder alleles as compared to the ideal </w:t>
      </w:r>
      <w:r w:rsidR="00FA15FC">
        <w:t xml:space="preserve">ladder allele </w:t>
      </w:r>
      <w:r>
        <w:t xml:space="preserve">spacing based on </w:t>
      </w:r>
      <w:r w:rsidR="00FA15FC">
        <w:t xml:space="preserve">repeat base pair size. </w:t>
      </w:r>
    </w:p>
    <w:bookmarkEnd w:id="306"/>
    <w:p w14:paraId="2A82C8E6" w14:textId="09E8505D" w:rsidR="003A1D41" w:rsidRDefault="004A7B0B" w:rsidP="003A1D41">
      <w:r>
        <w:br w:type="page"/>
      </w:r>
      <w:bookmarkStart w:id="310" w:name="_Toc521412203"/>
    </w:p>
    <w:p w14:paraId="4F7D2FD3" w14:textId="243F4690" w:rsidR="004A7B0B" w:rsidRPr="007C1314" w:rsidRDefault="004A7B0B" w:rsidP="00290941">
      <w:pPr>
        <w:pStyle w:val="Heading1"/>
      </w:pPr>
      <w:bookmarkStart w:id="311" w:name="_Toc32270467"/>
      <w:r w:rsidRPr="007C1314">
        <w:lastRenderedPageBreak/>
        <w:t>Appendices</w:t>
      </w:r>
      <w:bookmarkEnd w:id="310"/>
      <w:bookmarkEnd w:id="311"/>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312" w:name="_Appendix_A._Program"/>
      <w:bookmarkStart w:id="313" w:name="_Toc521412204"/>
      <w:bookmarkStart w:id="314" w:name="_Toc32270468"/>
      <w:bookmarkEnd w:id="312"/>
      <w:r>
        <w:t>Appendix A. Program Elements</w:t>
      </w:r>
      <w:bookmarkEnd w:id="313"/>
      <w:bookmarkEnd w:id="314"/>
    </w:p>
    <w:p w14:paraId="363DFA79" w14:textId="77777777" w:rsidR="004A7B0B" w:rsidRDefault="004A7B0B" w:rsidP="005030E4">
      <w:r>
        <w:t>OSIRIS can be thought of as having four major elements: the compiled software that does the majority of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315" w:name="_Toc521412205"/>
      <w:bookmarkStart w:id="316" w:name="_Toc32270469"/>
      <w:r>
        <w:t>Compiled Software</w:t>
      </w:r>
      <w:bookmarkEnd w:id="315"/>
      <w:bookmarkEnd w:id="316"/>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fairly high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317" w:name="_Toc521412206"/>
      <w:bookmarkStart w:id="318" w:name="_Toc32270470"/>
      <w:r>
        <w:t>Message Book</w:t>
      </w:r>
      <w:bookmarkEnd w:id="317"/>
      <w:bookmarkEnd w:id="318"/>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all of the new OSIRIS so-called “smart messages.”  </w:t>
      </w:r>
    </w:p>
    <w:p w14:paraId="3A8AFFF4" w14:textId="77777777" w:rsidR="004A7B0B" w:rsidRDefault="004A7B0B" w:rsidP="00C747BF">
      <w:r>
        <w:t>The new smart messages for the OSIRIS program transfers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\Osiris\Config\LadderSpecifications</w:t>
      </w:r>
      <w:r>
        <w:t>\</w:t>
      </w:r>
      <w:r w:rsidRPr="00F04F25">
        <w:t xml:space="preserve">MessageBook.xml </w:t>
      </w:r>
      <w:r>
        <w:t>file is the message book used for all analyses.</w:t>
      </w:r>
    </w:p>
    <w:p w14:paraId="5FA1B500" w14:textId="263D43C8" w:rsidR="004A7B0B" w:rsidRDefault="00426F42" w:rsidP="00426F42">
      <w:pPr>
        <w:pStyle w:val="Heading3"/>
      </w:pPr>
      <w:bookmarkStart w:id="319" w:name="_Operating_Procedures_and"/>
      <w:bookmarkStart w:id="320" w:name="_GoBack"/>
      <w:bookmarkEnd w:id="319"/>
      <w:bookmarkEnd w:id="320"/>
      <w:r>
        <w:br w:type="page"/>
      </w:r>
      <w:bookmarkStart w:id="321" w:name="OPKitDef"/>
      <w:bookmarkStart w:id="322" w:name="_Toc521412207"/>
      <w:bookmarkStart w:id="323" w:name="_Toc32270471"/>
      <w:r w:rsidR="004A7B0B">
        <w:lastRenderedPageBreak/>
        <w:t>Operating Procedures and Kit definitions</w:t>
      </w:r>
      <w:bookmarkEnd w:id="321"/>
      <w:bookmarkEnd w:id="322"/>
      <w:bookmarkEnd w:id="323"/>
    </w:p>
    <w:p w14:paraId="527046BA" w14:textId="5B3AAFAD" w:rsidR="003E588D" w:rsidRDefault="003E588D" w:rsidP="00153514"/>
    <w:p w14:paraId="1C500886" w14:textId="4E432384" w:rsidR="00153514" w:rsidRPr="008B42E9" w:rsidRDefault="008208F7" w:rsidP="00153514">
      <w:r>
        <w:rPr>
          <w:noProof/>
        </w:rPr>
        <w:drawing>
          <wp:anchor distT="0" distB="0" distL="114300" distR="114300" simplePos="0" relativeHeight="251679796" behindDoc="0" locked="0" layoutInCell="1" allowOverlap="1" wp14:anchorId="1B0F8D69" wp14:editId="258E54EB">
            <wp:simplePos x="0" y="0"/>
            <wp:positionH relativeFrom="column">
              <wp:posOffset>4215130</wp:posOffset>
            </wp:positionH>
            <wp:positionV relativeFrom="paragraph">
              <wp:posOffset>210185</wp:posOffset>
            </wp:positionV>
            <wp:extent cx="1928495" cy="266065"/>
            <wp:effectExtent l="0" t="0" r="0" b="63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28495" cy="266065"/>
                    </a:xfrm>
                    <a:prstGeom prst="rect">
                      <a:avLst/>
                    </a:prstGeom>
                  </pic:spPr>
                </pic:pic>
              </a:graphicData>
            </a:graphic>
            <wp14:sizeRelH relativeFrom="margin">
              <wp14:pctWidth>0</wp14:pctWidth>
            </wp14:sizeRelH>
            <wp14:sizeRelV relativeFrom="margin">
              <wp14:pctHeight>0</wp14:pctHeight>
            </wp14:sizeRelV>
          </wp:anchor>
        </w:drawing>
      </w:r>
      <w:r w:rsidR="007538E8" w:rsidRPr="00DF6483">
        <w:t>Operating Procedure</w:t>
      </w:r>
      <w:r w:rsidR="003E588D" w:rsidRPr="00DF6483">
        <w:t xml:space="preserve">s are located in the </w:t>
      </w:r>
      <w:r w:rsidR="003E588D" w:rsidRPr="00DF6483">
        <w:rPr>
          <w:rStyle w:val="FixedChar"/>
        </w:rPr>
        <w:t>Volumes</w:t>
      </w:r>
      <w:r w:rsidR="003E588D">
        <w:t xml:space="preserve"> subdirectory of the </w:t>
      </w:r>
      <w:hyperlink w:anchor="_Operating_Procedure_location" w:history="1">
        <w:r w:rsidR="003E588D" w:rsidRPr="00DF6483">
          <w:rPr>
            <w:rStyle w:val="Hyperlink"/>
          </w:rPr>
          <w:t>site folder</w:t>
        </w:r>
      </w:hyperlink>
      <w:r w:rsidR="003E588D">
        <w:t xml:space="preserve">. </w:t>
      </w:r>
      <w:r w:rsidR="003E588D" w:rsidRPr="00DF6483">
        <w:t xml:space="preserve"> </w:t>
      </w:r>
      <w:r w:rsidR="00FC5C2B">
        <w:t>Their name</w:t>
      </w:r>
      <w:r>
        <w:t>s</w:t>
      </w:r>
      <w:r w:rsidR="00FC5C2B">
        <w:t xml:space="preserve"> and location can be found by clicking the folder icon button</w:t>
      </w:r>
      <w:r>
        <w:t xml:space="preserve"> in the Lab Settings window</w:t>
      </w:r>
      <w:r w:rsidR="00FC5C2B">
        <w:t xml:space="preserve">.  </w:t>
      </w:r>
      <w:r>
        <w:br/>
        <w:t>To zip a folder, Right click&gt;Send to&gt;Compressed (zipped) folder (Windows) or Control-click&gt;Compress (Macintosh).</w:t>
      </w:r>
    </w:p>
    <w:p w14:paraId="07C4392A" w14:textId="77777777" w:rsidR="007324F7" w:rsidRDefault="007324F7" w:rsidP="00153514"/>
    <w:p w14:paraId="425BCCBD" w14:textId="67A2032E" w:rsidR="007324F7" w:rsidRPr="00DF6483" w:rsidRDefault="007324F7" w:rsidP="00153514">
      <w:pPr>
        <w:rPr>
          <w:b/>
        </w:rPr>
      </w:pPr>
      <w:r w:rsidRPr="00DF6483">
        <w:rPr>
          <w:b/>
        </w:rPr>
        <w:t>Description</w:t>
      </w:r>
    </w:p>
    <w:p w14:paraId="59A9AF68" w14:textId="7406CAE4" w:rsidR="004A7B0B" w:rsidRDefault="007324F7" w:rsidP="005030E4">
      <w:r>
        <w:t xml:space="preserve">Operating Procedures contain the marker set kit definition and the user’s lab settings.  A pre-defined Operating Procedure for each supported kit or marker set is provided with OSIRIS.  The predefined Operating Procedures are indicated by square brackets in the list in Lab Settings and cannot be modified.  Users can create customized Operating Procedures using an existing Operating Procedure as a template.  </w:t>
      </w:r>
      <w:r w:rsidR="004A7B0B">
        <w:t>When performing an analysis</w:t>
      </w:r>
      <w:r w:rsidR="00DF6483">
        <w:t>,</w:t>
      </w:r>
      <w:r w:rsidR="004A7B0B">
        <w:t xml:space="preserve"> an </w:t>
      </w:r>
      <w:r w:rsidR="00875CC2">
        <w:t>Operating Procedure</w:t>
      </w:r>
      <w:r w:rsidR="004A7B0B">
        <w:t xml:space="preserve"> must be selected.  </w:t>
      </w:r>
      <w:r>
        <w:t xml:space="preserve">Custom </w:t>
      </w:r>
      <w:r w:rsidR="004A7B0B">
        <w:t xml:space="preserve">Operating Procedures created by the user are </w:t>
      </w:r>
      <w:r>
        <w:t xml:space="preserve">located </w:t>
      </w:r>
      <w:r w:rsidR="004A7B0B">
        <w:t xml:space="preserve">in a new folder whose name begins with “V” followed by the date and time of creation.  An </w:t>
      </w:r>
      <w:r w:rsidR="00875CC2">
        <w:t>Operating Procedure</w:t>
      </w:r>
      <w:r w:rsidR="004A7B0B">
        <w:t xml:space="preserve"> consists of four files whose names are prefixed with the folder name</w:t>
      </w:r>
      <w:r w:rsidR="00D9490F">
        <w:t>:</w:t>
      </w:r>
    </w:p>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63B1EE7B"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\Osiris\Config\LadderSpecifications</w:t>
      </w:r>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w:t>
      </w:r>
      <w:r w:rsidR="00810360">
        <w:t>parameters governing curve fits and ILS and ladder locus spacing requirements</w:t>
      </w:r>
      <w:r>
        <w:t>.</w:t>
      </w:r>
      <w:r w:rsidR="00810360">
        <w:t xml:space="preserve">  These values should not be changed.</w:t>
      </w:r>
      <w:r>
        <w:t xml:space="preserve">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324" w:name="_Kit_definitions"/>
      <w:bookmarkStart w:id="325" w:name="_Toc521412208"/>
      <w:bookmarkStart w:id="326" w:name="_Toc32270472"/>
      <w:bookmarkEnd w:id="324"/>
      <w:r>
        <w:t>Kit definitions</w:t>
      </w:r>
      <w:bookmarkEnd w:id="325"/>
      <w:bookmarkEnd w:id="326"/>
    </w:p>
    <w:p w14:paraId="1767789A" w14:textId="512B392B" w:rsidR="004A7B0B" w:rsidRDefault="00810360" w:rsidP="005030E4">
      <w:r>
        <w:t xml:space="preserve">The elements of the kit definition </w:t>
      </w:r>
      <w:r w:rsidR="0012463A">
        <w:t>found in</w:t>
      </w:r>
      <w:r>
        <w:t xml:space="preserve"> several files.  The ladder information file contains the list of ladder loci and ladder alleles, along with information that guides the ladder analysis algorithm in its search for ladder loci.  The ladder information file also contains information specifying which ILS’s it accepts.  The ILSandLadderInfo.xml file specifies the characteristics of each ILS, along with a list of ladders supported by OSIRIS.  The </w:t>
      </w:r>
      <w:r w:rsidR="0012463A">
        <w:t xml:space="preserve">lab settings </w:t>
      </w:r>
      <w:r>
        <w:t xml:space="preserve">options available to the user are stored in the lab settings file, residing either in a default or custom </w:t>
      </w:r>
      <w:r w:rsidR="00EC097E">
        <w:t>Operating Procedure</w:t>
      </w:r>
      <w:r>
        <w:t xml:space="preserve">.  </w:t>
      </w:r>
      <w:r w:rsidR="00D9490F">
        <w:t xml:space="preserve">See </w:t>
      </w:r>
      <w:hyperlink w:anchor="_Appendix_G._Adding" w:history="1">
        <w:r w:rsidR="00D9490F" w:rsidRPr="005207C3">
          <w:rPr>
            <w:rStyle w:val="Hyperlink"/>
          </w:rPr>
          <w:t xml:space="preserve">Appendix </w:t>
        </w:r>
        <w:r w:rsidR="005207C3" w:rsidRPr="005207C3">
          <w:rPr>
            <w:rStyle w:val="Hyperlink"/>
          </w:rPr>
          <w:t>G</w:t>
        </w:r>
      </w:hyperlink>
      <w:r w:rsidR="00D9490F">
        <w:t xml:space="preserve"> for instructions on defining new kits</w:t>
      </w:r>
      <w:r w:rsidR="009A2709">
        <w:t xml:space="preserve"> and additional information on each element</w:t>
      </w:r>
      <w:r w:rsidR="00D9490F">
        <w:t>.</w:t>
      </w:r>
    </w:p>
    <w:p w14:paraId="778A6470" w14:textId="77777777" w:rsidR="00D9490F" w:rsidRDefault="00D9490F" w:rsidP="005030E4"/>
    <w:p w14:paraId="133C1B3F" w14:textId="77777777" w:rsidR="00D9490F" w:rsidRPr="001F10B4" w:rsidRDefault="00D9490F" w:rsidP="004130AE">
      <w:pPr>
        <w:pStyle w:val="Heading4"/>
        <w:rPr>
          <w:b/>
        </w:rPr>
      </w:pPr>
      <w:bookmarkStart w:id="327" w:name="_Toc521412209"/>
      <w:bookmarkStart w:id="328" w:name="_Toc32270473"/>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327"/>
      <w:bookmarkEnd w:id="328"/>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329" w:name="_Positive_Controls_Defined"/>
      <w:bookmarkStart w:id="330" w:name="_Toc521412210"/>
      <w:bookmarkStart w:id="331" w:name="_Toc32270474"/>
      <w:bookmarkEnd w:id="329"/>
      <w:r w:rsidRPr="004130AE">
        <w:rPr>
          <w:b/>
        </w:rPr>
        <w:lastRenderedPageBreak/>
        <w:t>Positive Controls Defined in Default Operating Procedures</w:t>
      </w:r>
      <w:bookmarkEnd w:id="330"/>
      <w:bookmarkEnd w:id="331"/>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in the table for the named positive control, a locus-level artifact message will be displayed saying that the positive control locus could not be found.  This change 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1075F7E7" w14:textId="611EB99A" w:rsidR="00666B04" w:rsidRDefault="00F021A2" w:rsidP="00B60508">
      <w:pPr>
        <w:tabs>
          <w:tab w:val="center" w:pos="3690"/>
        </w:tabs>
      </w:pPr>
      <w:r>
        <w:tab/>
      </w:r>
      <w:r w:rsidR="006479A9">
        <w:rPr>
          <w:b/>
        </w:rPr>
        <w:t>Positive Control Loci and Alleles</w:t>
      </w:r>
    </w:p>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B60508">
        <w:trPr>
          <w:cnfStyle w:val="100000000000" w:firstRow="1" w:lastRow="0" w:firstColumn="0" w:lastColumn="0" w:oddVBand="0" w:evenVBand="0" w:oddHBand="0" w:evenHBand="0" w:firstRowFirstColumn="0" w:firstRowLastColumn="0" w:lastRowFirstColumn="0" w:lastRowLastColumn="0"/>
          <w:trHeight w:val="288"/>
          <w:tblHeader/>
        </w:trPr>
        <w:tc>
          <w:tcPr>
            <w:cnfStyle w:val="001000000000" w:firstRow="0" w:lastRow="0" w:firstColumn="1" w:lastColumn="0" w:oddVBand="0" w:evenVBand="0" w:oddHBand="0" w:evenHBand="0" w:firstRowFirstColumn="0" w:firstRowLastColumn="0" w:lastRowFirstColumn="0" w:lastRowLastColumn="0"/>
            <w:tcW w:w="0" w:type="dxa"/>
            <w:gridSpan w:val="7"/>
            <w:tcBorders>
              <w:bottom w:val="single" w:sz="4" w:space="0" w:color="666666"/>
            </w:tcBorders>
            <w:shd w:val="clear" w:color="auto" w:fill="auto"/>
            <w:noWrap/>
          </w:tcPr>
          <w:p w14:paraId="43985585" w14:textId="72C32F5F" w:rsidR="007B3D35" w:rsidRPr="00A32533" w:rsidRDefault="006158E8" w:rsidP="00B60508">
            <w:pPr>
              <w:rPr>
                <w:rFonts w:eastAsia="Times New Roman"/>
                <w:b w:val="0"/>
                <w:bCs w:val="0"/>
              </w:rPr>
            </w:pPr>
            <w:r>
              <w:rPr>
                <w:rFonts w:ascii="Calibri" w:eastAsia="Times New Roman" w:hAnsi="Calibri"/>
                <w:color w:val="000000" w:themeColor="text1"/>
              </w:rPr>
              <w:t>Locus                         9947A            9948             K562          DNA007       2800M           3657</w:t>
            </w:r>
          </w:p>
        </w:tc>
      </w:tr>
      <w:tr w:rsidR="009D0452" w:rsidRPr="00A32533" w14:paraId="05CF372F"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6251CB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59126F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X,Y</w:t>
            </w:r>
          </w:p>
        </w:tc>
        <w:tc>
          <w:tcPr>
            <w:tcW w:w="995" w:type="dxa"/>
            <w:noWrap/>
          </w:tcPr>
          <w:p w14:paraId="43ED7D1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X,Y</w:t>
            </w:r>
          </w:p>
        </w:tc>
        <w:tc>
          <w:tcPr>
            <w:tcW w:w="960" w:type="dxa"/>
            <w:tcBorders>
              <w:right w:val="single" w:sz="4" w:space="0" w:color="000000"/>
            </w:tcBorders>
            <w:noWrap/>
          </w:tcPr>
          <w:p w14:paraId="4199267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X,Y</w:t>
            </w:r>
          </w:p>
        </w:tc>
        <w:tc>
          <w:tcPr>
            <w:tcW w:w="967" w:type="dxa"/>
            <w:tcBorders>
              <w:right w:val="single" w:sz="4" w:space="0" w:color="000000"/>
            </w:tcBorders>
          </w:tcPr>
          <w:p w14:paraId="2B64E7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Pr>
                <w:rFonts w:eastAsia="Times New Roman"/>
              </w:rPr>
              <w:t>X,Y</w:t>
            </w:r>
          </w:p>
        </w:tc>
      </w:tr>
      <w:tr w:rsidR="009D0452" w:rsidRPr="00A32533" w14:paraId="3A76D18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CC8E30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6479A9" w:rsidRPr="00D8096E" w:rsidRDefault="006479A9"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3F0C7DC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6479A9" w:rsidRPr="00D8096E" w:rsidRDefault="006479A9"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F49393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6479A9" w:rsidRPr="00D8096E" w:rsidRDefault="006479A9"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75FA54D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6479A9" w:rsidRPr="00D8096E" w:rsidRDefault="006479A9"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758D3D9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6479A9" w:rsidRPr="00D8096E" w:rsidRDefault="006479A9"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7B41E2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6479A9" w:rsidRPr="00D8096E" w:rsidRDefault="006479A9"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3C6A15B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6479A9" w:rsidRPr="00D8096E" w:rsidRDefault="006479A9"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195C272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6479A9" w:rsidRPr="00D8096E" w:rsidRDefault="006479A9"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F59360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6479A9" w:rsidRPr="00D8096E" w:rsidRDefault="006479A9"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8ED998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6479A9" w:rsidRPr="00D8096E" w:rsidRDefault="006479A9"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5BF674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6479A9" w:rsidRPr="00D8096E" w:rsidRDefault="006479A9"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2C386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6479A9" w:rsidRPr="00D8096E" w:rsidRDefault="006479A9"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6E47335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6479A9" w:rsidRPr="00D8096E" w:rsidRDefault="006479A9"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77880D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23604B2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6479A9" w:rsidRPr="00D8096E" w:rsidRDefault="006479A9"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D6051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1F46BFD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6479A9" w:rsidRPr="00D8096E" w:rsidRDefault="006479A9"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D93C48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651EA8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6479A9" w:rsidRPr="00D8096E" w:rsidRDefault="006479A9"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1CAC12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6CCE4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6479A9" w:rsidRPr="00D8096E" w:rsidRDefault="006479A9"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6E47E69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6479A9" w:rsidRPr="00D8096E" w:rsidRDefault="006479A9"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E106B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0A8D6CD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6479A9" w:rsidRPr="00D8096E" w:rsidRDefault="006479A9"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1402A16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6479A9" w:rsidRPr="00D8096E" w:rsidRDefault="006479A9"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1C89458F"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6479A9" w:rsidRPr="00D8096E" w:rsidRDefault="006479A9"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743729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2B0547A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4C5B1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B84656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830CA2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2A65BA3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EE0EDD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17A8597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6479A9" w:rsidRPr="00D8096E" w:rsidRDefault="006479A9" w:rsidP="00F54E34">
            <w:pPr>
              <w:jc w:val="center"/>
              <w:rPr>
                <w:rFonts w:ascii="Calibri" w:eastAsia="Times New Roman" w:hAnsi="Calibri"/>
              </w:rPr>
            </w:pPr>
            <w:r w:rsidRPr="00D8096E">
              <w:rPr>
                <w:rFonts w:ascii="Calibri" w:eastAsia="Times New Roman" w:hAnsi="Calibri"/>
              </w:rPr>
              <w:lastRenderedPageBreak/>
              <w:t>DYS570</w:t>
            </w:r>
          </w:p>
        </w:tc>
        <w:tc>
          <w:tcPr>
            <w:tcW w:w="976" w:type="dxa"/>
            <w:tcBorders>
              <w:left w:val="single" w:sz="12" w:space="0" w:color="666666"/>
            </w:tcBorders>
            <w:noWrap/>
          </w:tcPr>
          <w:p w14:paraId="2F083D6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A2788E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0AAED2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63B5CF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2ED1097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A4620C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5D692EE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01270D0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15FEB8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C21D46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90D854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3E5A3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32581C3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8416F1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907F6E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D5721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D291F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6E5B0A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2668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FB143D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66B2F5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7A1BE4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257165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00549B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25957F1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DYS393</w:t>
            </w:r>
          </w:p>
        </w:tc>
        <w:tc>
          <w:tcPr>
            <w:tcW w:w="976" w:type="dxa"/>
            <w:tcBorders>
              <w:left w:val="single" w:sz="12" w:space="0" w:color="666666"/>
            </w:tcBorders>
            <w:noWrap/>
          </w:tcPr>
          <w:p w14:paraId="6C6F6598"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089969A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CA618F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152D47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FBB8A3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7C8A5D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D1CD03B"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98D97F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E3DC7E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7B77600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28BBA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44BB7DE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34952F1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24956D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7CA78D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98B89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4891E7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7A09A62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27B735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1DA48C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520D0A3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72D895A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D0A137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29C3CA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720ABC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251691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1343C1EF"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BC9252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4128EE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6A0860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C8112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6E0123C"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2FD7C4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6479A9" w:rsidRPr="00D8096E" w:rsidRDefault="006479A9"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396C4E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31099EC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6479A9" w:rsidRPr="00D8096E" w:rsidRDefault="006479A9" w:rsidP="00F54E34">
            <w:pPr>
              <w:jc w:val="center"/>
              <w:rPr>
                <w:rFonts w:ascii="Calibri" w:eastAsia="Times New Roman" w:hAnsi="Calibri"/>
              </w:rPr>
            </w:pPr>
            <w:r w:rsidRPr="00D8096E">
              <w:rPr>
                <w:rFonts w:ascii="Calibri" w:eastAsia="Times New Roman" w:hAnsi="Calibri"/>
              </w:rPr>
              <w:t>Yindel</w:t>
            </w:r>
          </w:p>
        </w:tc>
        <w:tc>
          <w:tcPr>
            <w:tcW w:w="976" w:type="dxa"/>
            <w:tcBorders>
              <w:left w:val="single" w:sz="12" w:space="0" w:color="666666"/>
            </w:tcBorders>
            <w:noWrap/>
          </w:tcPr>
          <w:p w14:paraId="2184E84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02CEAB7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D94509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E392D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E68EC7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CE70F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AD06DC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911228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5B616F9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31C570F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7E8C62F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ABD7B6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471ED60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4B41FA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1D2E2C0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F5B8F1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5D1E78B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6479A9" w:rsidRPr="00D8096E" w:rsidRDefault="006479A9"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683180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E3EDAF4"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C62A4D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096B9BE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6479A9" w:rsidRPr="00D8096E" w:rsidRDefault="006479A9"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799351B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23B25FA0"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D0B531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9D0452" w:rsidRPr="00A32533" w14:paraId="01814C6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6479A9" w:rsidRPr="00D8096E" w:rsidRDefault="006479A9"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9D0452" w:rsidRPr="00A32533" w14:paraId="7B03EE0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6479A9" w:rsidRPr="00D8096E" w:rsidRDefault="006479A9"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8821CCE"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9D0452" w:rsidRPr="00A32533" w14:paraId="727AE49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42997A88"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9D0452" w:rsidRPr="00A32533" w14:paraId="56F9A00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14FE7C1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9D0452" w:rsidRPr="00A32533" w14:paraId="152D70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01EB392E"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9D0452" w:rsidRPr="00A32533" w14:paraId="5A9FFE6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37FD3D61"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9D0452" w:rsidRPr="00A32533" w14:paraId="50E0FF9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0928776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9D0452" w:rsidRPr="00A32533" w14:paraId="640D1C32"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07967A2"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9D0452" w:rsidRPr="00A32533" w14:paraId="6BF3FA5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C899B0C"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9D0452" w:rsidRPr="00A32533" w14:paraId="7CEF4A3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460E1C76"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9D0452" w:rsidRPr="00A32533" w14:paraId="35CE680B"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2666B382"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9D0452" w:rsidRPr="00A32533" w14:paraId="38DD857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4D01577F"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9D0452" w:rsidRPr="00A32533" w14:paraId="180C6A5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6479A9" w:rsidRPr="00D8096E" w:rsidRDefault="006479A9"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478671BD" w:rsidR="006479A9" w:rsidRPr="00D8096E" w:rsidRDefault="006479A9"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9D0452" w:rsidRPr="00A32533" w14:paraId="7BB28EFE"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6479A9" w:rsidRPr="00D8096E" w:rsidRDefault="006479A9"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0BC627E5" w:rsidR="006479A9" w:rsidRPr="00D8096E" w:rsidRDefault="006479A9"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332" w:name="_Core/Extended/Interlocus_Boundaries"/>
      <w:bookmarkStart w:id="333" w:name="_Toc521412211"/>
      <w:bookmarkStart w:id="334" w:name="_Toc32270475"/>
      <w:bookmarkEnd w:id="332"/>
      <w:r w:rsidRPr="00C02FBF">
        <w:rPr>
          <w:b/>
        </w:rPr>
        <w:t>Core/Extended/Interlocus Boundaries</w:t>
      </w:r>
      <w:bookmarkEnd w:id="333"/>
      <w:bookmarkEnd w:id="334"/>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FC5C2B" w:rsidP="005030E4">
      <w:r>
        <w:rPr>
          <w:noProof/>
        </w:rPr>
        <w:pict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30" type="#_x0000_t75" style="position:absolute;margin-left:0;margin-top:0;width:503.45pt;height:158.5pt;z-index:251658283">
            <v:imagedata r:id="rId117" o:title=""/>
            <w10:wrap type="square"/>
          </v:shape>
        </w:pi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75BF98EA"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r w:rsidR="00176FF6">
        <w:t xml:space="preserve">If a peak falls within the extended locus of one or more loci, it will trigger an artifact notice.  Whether the artifact is critical or not depends on various factors.  See the </w:t>
      </w:r>
      <w:hyperlink w:anchor="_Appendix_F._Artifact" w:history="1">
        <w:r w:rsidR="00176FF6" w:rsidRPr="00176FF6">
          <w:rPr>
            <w:rStyle w:val="Hyperlink"/>
          </w:rPr>
          <w:t>Appendix F. Artifact List</w:t>
        </w:r>
      </w:hyperlink>
      <w:r w:rsidR="00176FF6">
        <w:t>.</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18" w:history="1">
        <w:r w:rsidRPr="004856F8">
          <w:rPr>
            <w:rStyle w:val="Hyperlink"/>
          </w:rPr>
          <w:t>http://www.cstl.nist.gov/div831/strbase</w:t>
        </w:r>
      </w:hyperlink>
      <w:r>
        <w:t>).</w:t>
      </w:r>
    </w:p>
    <w:p w14:paraId="6DC7F755" w14:textId="77777777" w:rsidR="009726D6" w:rsidRDefault="009726D6" w:rsidP="008234A7"/>
    <w:p w14:paraId="39B03A97" w14:textId="39F497AD" w:rsidR="009726D6" w:rsidRDefault="009726D6" w:rsidP="008234A7">
      <w:r>
        <w:t xml:space="preserve">Users can </w:t>
      </w:r>
      <w:r w:rsidR="007D3F03">
        <w:t>modify</w:t>
      </w:r>
      <w:r w:rsidR="00A02EB5">
        <w:t xml:space="preserve"> extended locus </w:t>
      </w:r>
      <w:r w:rsidR="007D3F03">
        <w:t xml:space="preserve">options </w:t>
      </w:r>
      <w:r w:rsidR="00A02EB5">
        <w:t>for all of the loci at once in the laboratory settings “Extended Locus Options</w:t>
      </w:r>
      <w:r w:rsidR="00942F66">
        <w:t>”</w:t>
      </w:r>
      <w:r w:rsidR="00A02EB5">
        <w:t xml:space="preserve"> </w:t>
      </w:r>
      <w:r w:rsidR="00176FF6">
        <w:t xml:space="preserve">parameter </w:t>
      </w:r>
      <w:r w:rsidR="00A02EB5">
        <w:t xml:space="preserve">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19"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46E13D71" w:rsidR="004A7B0B" w:rsidRDefault="004A7B0B" w:rsidP="005030E4">
      <w:pPr>
        <w:pStyle w:val="Heading2"/>
      </w:pPr>
      <w:bookmarkStart w:id="335" w:name="_Appendix_B._Upgrading"/>
      <w:bookmarkStart w:id="336" w:name="_Toc521412212"/>
      <w:bookmarkStart w:id="337" w:name="_Toc32270476"/>
      <w:bookmarkEnd w:id="335"/>
      <w:r>
        <w:t xml:space="preserve">Appendix B. </w:t>
      </w:r>
      <w:r w:rsidR="0069418C">
        <w:t>Site Folder</w:t>
      </w:r>
      <w:r w:rsidR="0069418C" w:rsidRPr="004F0410">
        <w:t xml:space="preserve"> </w:t>
      </w:r>
      <w:r w:rsidR="006708AA">
        <w:t>Locations</w:t>
      </w:r>
      <w:r w:rsidR="006708AA" w:rsidRPr="004F0410">
        <w:t xml:space="preserve"> an</w:t>
      </w:r>
      <w:r w:rsidR="006708AA">
        <w:t>d</w:t>
      </w:r>
      <w:r w:rsidR="006708AA" w:rsidRPr="004F0410">
        <w:t xml:space="preserve"> </w:t>
      </w:r>
      <w:r w:rsidRPr="004F0410">
        <w:t>Upgrading</w:t>
      </w:r>
      <w:bookmarkEnd w:id="337"/>
      <w:r w:rsidRPr="004F0410">
        <w:t xml:space="preserve"> </w:t>
      </w:r>
      <w:bookmarkEnd w:id="336"/>
    </w:p>
    <w:p w14:paraId="70897022" w14:textId="77777777" w:rsidR="00DD17F9" w:rsidRDefault="00DD17F9" w:rsidP="00DD17F9">
      <w:r>
        <w:t>The site folder contains all of the Operating Procedures and Export configuration files.</w:t>
      </w:r>
    </w:p>
    <w:p w14:paraId="7C2D1018" w14:textId="7433C6E5" w:rsidR="00FB05CB" w:rsidRDefault="00DD17F9" w:rsidP="00FB05CB">
      <w:pPr>
        <w:pStyle w:val="Heading3"/>
      </w:pPr>
      <w:bookmarkStart w:id="338" w:name="_Operating_Procedure_location"/>
      <w:bookmarkStart w:id="339" w:name="_Site_Folder_location"/>
      <w:bookmarkStart w:id="340" w:name="_Ref6918805"/>
      <w:bookmarkStart w:id="341" w:name="_Toc32270477"/>
      <w:bookmarkEnd w:id="338"/>
      <w:bookmarkEnd w:id="339"/>
      <w:r>
        <w:t>Site Folder</w:t>
      </w:r>
      <w:r w:rsidR="00FB05CB">
        <w:t xml:space="preserve"> location</w:t>
      </w:r>
      <w:bookmarkEnd w:id="340"/>
      <w:bookmarkEnd w:id="341"/>
    </w:p>
    <w:p w14:paraId="369C7E41" w14:textId="77777777" w:rsidR="00DD17F9" w:rsidRDefault="00DD17F9" w:rsidP="00FB05CB"/>
    <w:p w14:paraId="25BB6A63" w14:textId="3855AED1" w:rsidR="00FB05CB" w:rsidRDefault="00FB05CB" w:rsidP="00FB05CB">
      <w:r>
        <w:t>Windows:</w:t>
      </w:r>
    </w:p>
    <w:p w14:paraId="3BAC6C69" w14:textId="778CD474" w:rsidR="007D4658" w:rsidRPr="007C263F" w:rsidRDefault="00FB05CB" w:rsidP="007C263F">
      <w:pPr>
        <w:pStyle w:val="NoSpacing"/>
        <w:rPr>
          <w:rFonts w:asciiTheme="majorHAnsi" w:hAnsiTheme="majorHAnsi"/>
        </w:rPr>
      </w:pPr>
      <w:r>
        <w:t>OSIRIS 2.1</w:t>
      </w:r>
      <w:r w:rsidR="00ED79DA">
        <w:t>0</w:t>
      </w:r>
      <w:r>
        <w:t>.</w:t>
      </w:r>
      <w:r w:rsidR="00ED79DA">
        <w:t>2</w:t>
      </w:r>
      <w:r>
        <w:t xml:space="preserve"> and earlier versions stored </w:t>
      </w:r>
      <w:r w:rsidR="009F5A16">
        <w:t>site setting</w:t>
      </w:r>
      <w:r w:rsidR="00C743FF">
        <w:t>s</w:t>
      </w:r>
      <w:r w:rsidR="009F5A16">
        <w:t xml:space="preserve"> including </w:t>
      </w:r>
      <w:r w:rsidR="00EC097E">
        <w:t>Operating Procedure</w:t>
      </w:r>
      <w:r>
        <w:t xml:space="preserve">s in the </w:t>
      </w:r>
      <w:r w:rsidR="007D4658" w:rsidRPr="007C263F">
        <w:rPr>
          <w:rStyle w:val="FixedChar"/>
        </w:rPr>
        <w:t>/site</w:t>
      </w:r>
      <w:r w:rsidR="007D4658">
        <w:t xml:space="preserve"> </w:t>
      </w:r>
      <w:r w:rsidR="00ED79DA">
        <w:t>sub</w:t>
      </w:r>
      <w:r w:rsidR="007D4658">
        <w:t>directory of the OSIRIS installation directory</w:t>
      </w:r>
      <w:r w:rsidR="00ED79DA">
        <w:t xml:space="preserve">.  If OSIRIS is upgraded to version 2.11 or newer in the same location, the </w:t>
      </w:r>
      <w:r w:rsidR="00ED79DA" w:rsidRPr="007C263F">
        <w:rPr>
          <w:rStyle w:val="FixedChar"/>
        </w:rPr>
        <w:t>/site</w:t>
      </w:r>
      <w:r w:rsidR="00ED79DA">
        <w:t xml:space="preserve"> subdirectory will continue to be used.</w:t>
      </w:r>
      <w:r w:rsidR="00C743FF">
        <w:t xml:space="preserve">  </w:t>
      </w:r>
      <w:r w:rsidR="007D4658">
        <w:t>New installations of OSIRIS 2.1</w:t>
      </w:r>
      <w:r w:rsidR="00ED79DA">
        <w:t>1</w:t>
      </w:r>
      <w:r w:rsidR="007D4658">
        <w:t xml:space="preserve"> and higher store the </w:t>
      </w:r>
      <w:r w:rsidR="009F5A16">
        <w:t xml:space="preserve">site settings </w:t>
      </w:r>
      <w:r w:rsidR="007D4658">
        <w:t xml:space="preserve">in </w:t>
      </w:r>
      <w:r w:rsidR="009F5A16">
        <w:t>a different location depending on the location of the installation.  For a single user installation, i.e. if OSIRIS is installed in a user’s own directory (</w:t>
      </w:r>
      <w:r w:rsidR="009F5A16" w:rsidRPr="00C743FF">
        <w:t>C:\Users\</w:t>
      </w:r>
      <w:r w:rsidR="009F5A16" w:rsidRPr="007C263F">
        <w:rPr>
          <w:i/>
        </w:rPr>
        <w:t>username\...</w:t>
      </w:r>
      <w:r w:rsidR="009F5A16">
        <w:t xml:space="preserve">) the site settings will be in that user’s application data folder in </w:t>
      </w:r>
      <w:r w:rsidR="009F5A16" w:rsidRPr="007C263F">
        <w:rPr>
          <w:rStyle w:val="SourceCodeChar"/>
        </w:rPr>
        <w:t>C:\Users\</w:t>
      </w:r>
      <w:r w:rsidR="009F5A16" w:rsidRPr="007C263F">
        <w:rPr>
          <w:i/>
        </w:rPr>
        <w:t>username</w:t>
      </w:r>
      <w:r w:rsidR="009F5A16" w:rsidRPr="007C263F">
        <w:rPr>
          <w:rStyle w:val="SourceCodeChar"/>
        </w:rPr>
        <w:t>\AppData\Roaming\Osiris-Files</w:t>
      </w:r>
      <w:r w:rsidR="009F5A16" w:rsidRPr="007C263F">
        <w:t>.  If</w:t>
      </w:r>
      <w:r w:rsidR="009F5A16">
        <w:rPr>
          <w:rFonts w:asciiTheme="majorHAnsi" w:hAnsiTheme="majorHAnsi"/>
        </w:rPr>
        <w:t xml:space="preserve"> OSIRIS is installed for all users on a single PC, for example,</w:t>
      </w:r>
      <w:r w:rsidR="009F5A16" w:rsidRPr="007C263F">
        <w:rPr>
          <w:rStyle w:val="SourceCodeChar"/>
        </w:rPr>
        <w:t xml:space="preserve"> C:\Program Files (x86)</w:t>
      </w:r>
      <w:r w:rsidR="009F5A16">
        <w:rPr>
          <w:rFonts w:asciiTheme="majorHAnsi" w:hAnsiTheme="majorHAnsi"/>
        </w:rPr>
        <w:t xml:space="preserve">, the site settings will be in </w:t>
      </w:r>
      <w:r w:rsidR="009F5A16" w:rsidRPr="007C263F">
        <w:rPr>
          <w:rStyle w:val="SourceCodeChar"/>
        </w:rPr>
        <w:t>C:\ProgramData\Osiris-Files</w:t>
      </w:r>
      <w:r w:rsidR="009F5A16">
        <w:rPr>
          <w:rFonts w:asciiTheme="majorHAnsi" w:hAnsiTheme="majorHAnsi"/>
        </w:rPr>
        <w:t xml:space="preserve">.  If OSIRIS is installed on a network drive, the site settings will be in the sample subdirectory as the OSIRIS installation.  For example, if OSIRIS is installed on </w:t>
      </w:r>
      <w:r w:rsidR="009F5A16" w:rsidRPr="007C263F">
        <w:rPr>
          <w:rStyle w:val="SourceCodeChar"/>
        </w:rPr>
        <w:t>N:\Software\Osiris-2.12</w:t>
      </w:r>
      <w:r w:rsidR="009F5A16" w:rsidRPr="007C263F">
        <w:t xml:space="preserve"> </w:t>
      </w:r>
      <w:r w:rsidR="009F5A16">
        <w:rPr>
          <w:rFonts w:asciiTheme="majorHAnsi" w:hAnsiTheme="majorHAnsi"/>
        </w:rPr>
        <w:t xml:space="preserve">the site settings will be in </w:t>
      </w:r>
      <w:r w:rsidR="009F5A16" w:rsidRPr="007C263F">
        <w:rPr>
          <w:rStyle w:val="SourceCodeChar"/>
        </w:rPr>
        <w:t>N:\Software\Osiris-Files</w:t>
      </w:r>
      <w:r w:rsidR="009F5A16">
        <w:rPr>
          <w:rFonts w:asciiTheme="majorHAnsi" w:hAnsiTheme="majorHAnsi"/>
        </w:rPr>
        <w:t>.</w:t>
      </w:r>
      <w:r w:rsidR="00A1141A">
        <w:rPr>
          <w:rFonts w:asciiTheme="majorHAnsi" w:hAnsiTheme="majorHAnsi"/>
        </w:rPr>
        <w:t xml:space="preserve"> </w:t>
      </w:r>
    </w:p>
    <w:p w14:paraId="20F2FDD9" w14:textId="4A2060F1" w:rsidR="00FB05CB" w:rsidRDefault="00FB05CB" w:rsidP="00FB05CB"/>
    <w:p w14:paraId="7EB7B1A3" w14:textId="10EC3BD6" w:rsidR="00C743FF" w:rsidRDefault="007D4658" w:rsidP="00FB05CB">
      <w:r>
        <w:t>Macintosh:</w:t>
      </w:r>
    </w:p>
    <w:p w14:paraId="362B3365" w14:textId="1431746E" w:rsidR="00506627" w:rsidRDefault="00506627" w:rsidP="00506627">
      <w:pPr>
        <w:rPr>
          <w:rFonts w:asciiTheme="majorHAnsi" w:hAnsiTheme="majorHAnsi" w:cs="Courier New"/>
        </w:rPr>
      </w:pPr>
      <w:r>
        <w:t xml:space="preserve">OSIRIS 2.10.2 and earlier stored site settings in one of two various locations depending on the installation location.  If </w:t>
      </w:r>
      <w:r w:rsidR="00C743FF">
        <w:t>OSIRIS</w:t>
      </w:r>
      <w:r>
        <w:t xml:space="preserve"> was installed in the </w:t>
      </w:r>
      <w:r w:rsidRPr="007C263F">
        <w:rPr>
          <w:rStyle w:val="SourceCodeChar"/>
        </w:rPr>
        <w:t>/Applications</w:t>
      </w:r>
      <w:r>
        <w:t xml:space="preserve"> folder </w:t>
      </w:r>
      <w:r w:rsidR="00C743FF">
        <w:t>or</w:t>
      </w:r>
      <w:r>
        <w:t xml:space="preserve"> a subfolder of it, the site setting</w:t>
      </w:r>
      <w:r w:rsidR="00C743FF">
        <w:t>s</w:t>
      </w:r>
      <w:r>
        <w:t xml:space="preserve"> were in </w:t>
      </w:r>
      <w:r w:rsidRPr="007C263F">
        <w:rPr>
          <w:rStyle w:val="SourceCodeChar"/>
        </w:rPr>
        <w:t>/Library/Application Support/Osiris-Files</w:t>
      </w:r>
      <w:r w:rsidR="00C743FF">
        <w:t xml:space="preserve">, </w:t>
      </w:r>
      <w:r>
        <w:t>otherwise the site folder was in the same directory as the OSIRIS application.  If OSIRIS is upgraded to version 2.11 or newer</w:t>
      </w:r>
      <w:r w:rsidR="00C743FF">
        <w:t>,</w:t>
      </w:r>
      <w:r>
        <w:t xml:space="preserve"> it will search for the site folder in these locations and continue to use them if found.  New installations of OSIRIS 2.11 and higher store the site settings in a different location depending on the location of the installation.  For a single user installation, i.e. if OSIRIS is installed in a user’s own directory </w:t>
      </w:r>
      <w:r>
        <w:rPr>
          <w:rFonts w:ascii="Courier New" w:hAnsi="Courier New" w:cs="Courier New"/>
        </w:rPr>
        <w:t>(</w:t>
      </w:r>
      <w:r w:rsidRPr="007C263F">
        <w:rPr>
          <w:rStyle w:val="SourceCodeChar"/>
        </w:rPr>
        <w:t>/Users/</w:t>
      </w:r>
      <w:r w:rsidRPr="00897EC9">
        <w:rPr>
          <w:i/>
        </w:rPr>
        <w:t>username</w:t>
      </w:r>
      <w:r>
        <w:rPr>
          <w:rFonts w:ascii="Courier New" w:hAnsi="Courier New" w:cs="Courier New"/>
        </w:rPr>
        <w:t>/</w:t>
      </w:r>
      <w:r w:rsidRPr="00897EC9">
        <w:rPr>
          <w:i/>
        </w:rPr>
        <w:t>...</w:t>
      </w:r>
      <w:r>
        <w:t xml:space="preserve">) the site settings will be in that user’s application support folder in </w:t>
      </w:r>
      <w:r w:rsidRPr="007C263F">
        <w:rPr>
          <w:rStyle w:val="SourceCodeChar"/>
        </w:rPr>
        <w:t>/Users/</w:t>
      </w:r>
      <w:r w:rsidRPr="00897EC9">
        <w:rPr>
          <w:i/>
        </w:rPr>
        <w:t>username</w:t>
      </w:r>
      <w:r w:rsidRPr="007C263F">
        <w:rPr>
          <w:rStyle w:val="SourceCodeChar"/>
        </w:rPr>
        <w:t>/Library/Application Support/Osiris-Files</w:t>
      </w:r>
      <w:r>
        <w:rPr>
          <w:rFonts w:ascii="Courier New" w:hAnsi="Courier New" w:cs="Courier New"/>
        </w:rPr>
        <w:t>.</w:t>
      </w:r>
      <w:r>
        <w:rPr>
          <w:rFonts w:asciiTheme="majorHAnsi" w:hAnsiTheme="majorHAnsi" w:cs="Courier New"/>
        </w:rPr>
        <w:t xml:space="preserve">  If OSIRIS is installed for all users on a single Macintosh, for example, </w:t>
      </w:r>
      <w:r>
        <w:rPr>
          <w:rFonts w:ascii="Courier New" w:hAnsi="Courier New" w:cs="Courier New"/>
        </w:rPr>
        <w:t>/Applications</w:t>
      </w:r>
      <w:r>
        <w:rPr>
          <w:rFonts w:asciiTheme="majorHAnsi" w:hAnsiTheme="majorHAnsi" w:cs="Courier New"/>
        </w:rPr>
        <w:t xml:space="preserve">, the site settings will be in </w:t>
      </w:r>
      <w:r w:rsidRPr="007C263F">
        <w:rPr>
          <w:rStyle w:val="SourceCodeChar"/>
        </w:rPr>
        <w:t>/Users/Shared/Osiris-Files</w:t>
      </w:r>
      <w:r>
        <w:rPr>
          <w:rFonts w:asciiTheme="majorHAnsi" w:hAnsiTheme="majorHAnsi" w:cs="Courier New"/>
        </w:rPr>
        <w:t xml:space="preserve">.  If OSIRIS is installed elsewhere, for example, on a network drive, the site settings will be in the sample subdirectory as the OSIRIS installation as was done in prior versions.  For example, if OSIRIS is installed in </w:t>
      </w:r>
      <w:r w:rsidRPr="007C263F">
        <w:rPr>
          <w:rStyle w:val="SourceCodeChar"/>
        </w:rPr>
        <w:t>/net/server/Software</w:t>
      </w:r>
      <w:r w:rsidR="00C11A7A" w:rsidRPr="007C263F">
        <w:rPr>
          <w:rStyle w:val="SourceCodeChar"/>
        </w:rPr>
        <w:t>/</w:t>
      </w:r>
      <w:r w:rsidRPr="007C263F">
        <w:rPr>
          <w:rStyle w:val="SourceCodeChar"/>
        </w:rPr>
        <w:t>Osiris-2.12</w:t>
      </w:r>
      <w:r>
        <w:rPr>
          <w:rFonts w:asciiTheme="majorHAnsi" w:hAnsiTheme="majorHAnsi" w:cs="Courier New"/>
        </w:rPr>
        <w:t xml:space="preserve"> the site settings will be in </w:t>
      </w:r>
      <w:r w:rsidRPr="007C263F">
        <w:rPr>
          <w:rStyle w:val="SourceCodeChar"/>
        </w:rPr>
        <w:t>/</w:t>
      </w:r>
      <w:r w:rsidR="00C11A7A" w:rsidRPr="007C263F">
        <w:rPr>
          <w:rStyle w:val="SourceCodeChar"/>
        </w:rPr>
        <w:t>n</w:t>
      </w:r>
      <w:r w:rsidRPr="007C263F">
        <w:rPr>
          <w:rStyle w:val="SourceCodeChar"/>
        </w:rPr>
        <w:t>et/server/Software/Osiris-Files</w:t>
      </w:r>
      <w:r>
        <w:rPr>
          <w:rFonts w:asciiTheme="majorHAnsi" w:hAnsiTheme="majorHAnsi" w:cs="Courier New"/>
        </w:rPr>
        <w:t>.</w:t>
      </w:r>
    </w:p>
    <w:p w14:paraId="2B8EB122" w14:textId="77777777" w:rsidR="00BB4116" w:rsidRPr="00897EC9" w:rsidRDefault="00BB4116" w:rsidP="00506627">
      <w:pPr>
        <w:rPr>
          <w:rFonts w:asciiTheme="majorHAnsi" w:hAnsiTheme="majorHAnsi" w:cs="Courier New"/>
        </w:rPr>
      </w:pPr>
    </w:p>
    <w:p w14:paraId="1319A87D" w14:textId="484C6412" w:rsidR="00C743FF" w:rsidRDefault="00C11A7A" w:rsidP="00BB4116">
      <w:r>
        <w:t xml:space="preserve">If you wish to view your site settings folder, run OSIRIS and from the menu bar select </w:t>
      </w:r>
      <w:r w:rsidRPr="007C263F">
        <w:rPr>
          <w:rFonts w:ascii="Courier New" w:hAnsi="Courier New" w:cs="Courier New"/>
        </w:rPr>
        <w:t>Tools</w:t>
      </w:r>
      <w:r>
        <w:t xml:space="preserve"> then </w:t>
      </w:r>
      <w:r w:rsidRPr="007C263F">
        <w:rPr>
          <w:rFonts w:ascii="Courier New" w:hAnsi="Courier New" w:cs="Courier New"/>
        </w:rPr>
        <w:t>Show site settings folder…</w:t>
      </w:r>
      <w:r>
        <w:t>Note: If OSIRIS for Windows and Macintosh are installed in the same subdirectory on the same network drive, they will share the same site settings folder.</w:t>
      </w:r>
    </w:p>
    <w:p w14:paraId="66AAC4B0" w14:textId="77777777" w:rsidR="00C743FF" w:rsidRDefault="00C743FF" w:rsidP="00BB4116"/>
    <w:p w14:paraId="5B3A2ED6" w14:textId="53C580B9" w:rsidR="007D4658" w:rsidRDefault="008B7567" w:rsidP="00C743FF">
      <w:r>
        <w:t>Upgrading to Version 2.12 or later from an earlier version</w:t>
      </w:r>
    </w:p>
    <w:p w14:paraId="0015AD9D" w14:textId="2DCEB627" w:rsidR="003D3020" w:rsidRDefault="008B7567" w:rsidP="00FB05CB">
      <w:r>
        <w:t xml:space="preserve">When upgrading or evaluating a newer version, please backup your </w:t>
      </w:r>
      <w:r w:rsidR="007538E8">
        <w:t xml:space="preserve">custom </w:t>
      </w:r>
      <w:r>
        <w:t>Operating Procedures to avoid unintended changes or loss.</w:t>
      </w:r>
      <w:r w:rsidR="007538E8">
        <w:t xml:space="preserve">  </w:t>
      </w:r>
      <w:r w:rsidR="00C05FD3">
        <w:t>When installing an updated version of OSIRIS</w:t>
      </w:r>
      <w:r w:rsidR="00451DE7">
        <w:t xml:space="preserve"> </w:t>
      </w:r>
      <w:r w:rsidR="00C11A7A">
        <w:t xml:space="preserve">you can use the </w:t>
      </w:r>
      <w:r w:rsidR="003D3020">
        <w:t>same location of the site settings as the prior version or change it to use the newer location.  To use the newer location do the following:</w:t>
      </w:r>
    </w:p>
    <w:p w14:paraId="138B91E9" w14:textId="77777777" w:rsidR="003D3020" w:rsidRDefault="003D3020" w:rsidP="00FB05CB"/>
    <w:p w14:paraId="0721A652" w14:textId="7BF11212" w:rsidR="003D3020" w:rsidRDefault="003D3020" w:rsidP="003D3020">
      <w:pPr>
        <w:pStyle w:val="ListParagraph"/>
        <w:numPr>
          <w:ilvl w:val="0"/>
          <w:numId w:val="46"/>
        </w:numPr>
      </w:pPr>
      <w:r>
        <w:t>If any version of OSIRIS is running, close it.</w:t>
      </w:r>
    </w:p>
    <w:p w14:paraId="6065BB5C" w14:textId="50EDAF25" w:rsidR="003D3020" w:rsidRDefault="003D3020" w:rsidP="003D3020">
      <w:pPr>
        <w:pStyle w:val="ListParagraph"/>
        <w:numPr>
          <w:ilvl w:val="0"/>
          <w:numId w:val="46"/>
        </w:numPr>
      </w:pPr>
      <w:r>
        <w:t xml:space="preserve">For Windows, rename the </w:t>
      </w:r>
      <w:r w:rsidRPr="007C263F">
        <w:rPr>
          <w:rStyle w:val="SourceCodeChar"/>
        </w:rPr>
        <w:t>site</w:t>
      </w:r>
      <w:r>
        <w:t xml:space="preserve"> subdirectory in the OSIRIS installation folder so that OSIRIS will not use it.  For example, if change the name from </w:t>
      </w:r>
      <w:r w:rsidRPr="007C263F">
        <w:rPr>
          <w:rStyle w:val="SourceCodeChar"/>
        </w:rPr>
        <w:t>site</w:t>
      </w:r>
      <w:r>
        <w:t xml:space="preserve"> to </w:t>
      </w:r>
      <w:r w:rsidRPr="007C263F">
        <w:rPr>
          <w:rStyle w:val="SourceCodeChar"/>
        </w:rPr>
        <w:t>site-backup</w:t>
      </w:r>
      <w:r>
        <w:t xml:space="preserve">.  For Macintosh, locate the </w:t>
      </w:r>
      <w:r w:rsidRPr="003C0733">
        <w:rPr>
          <w:rStyle w:val="FixedChar"/>
        </w:rPr>
        <w:t>Osiris-Files</w:t>
      </w:r>
      <w:r>
        <w:t xml:space="preserve"> folder as noted in the previous section above and rename it.  For example, change it from </w:t>
      </w:r>
      <w:r w:rsidRPr="007C263F">
        <w:rPr>
          <w:rStyle w:val="SourceCodeChar"/>
        </w:rPr>
        <w:t>Osiris-Files</w:t>
      </w:r>
      <w:r>
        <w:t xml:space="preserve"> to </w:t>
      </w:r>
      <w:r w:rsidRPr="007C263F">
        <w:rPr>
          <w:rStyle w:val="SourceCodeChar"/>
        </w:rPr>
        <w:t>Osiris-Files-Backup</w:t>
      </w:r>
      <w:r>
        <w:rPr>
          <w:rStyle w:val="SourceCodeChar"/>
        </w:rPr>
        <w:t>.</w:t>
      </w:r>
    </w:p>
    <w:p w14:paraId="7E1A2937" w14:textId="77777777" w:rsidR="003D3020" w:rsidRDefault="003D3020" w:rsidP="003D3020">
      <w:pPr>
        <w:pStyle w:val="ListParagraph"/>
        <w:numPr>
          <w:ilvl w:val="0"/>
          <w:numId w:val="46"/>
        </w:numPr>
      </w:pPr>
      <w:r>
        <w:t>Run OSIRIS 2.11 or later.</w:t>
      </w:r>
    </w:p>
    <w:p w14:paraId="3B53F24D" w14:textId="49650AB6" w:rsidR="003D3020" w:rsidRDefault="003D3020" w:rsidP="003D3020">
      <w:pPr>
        <w:pStyle w:val="ListParagraph"/>
        <w:numPr>
          <w:ilvl w:val="0"/>
          <w:numId w:val="46"/>
        </w:numPr>
      </w:pPr>
      <w:r>
        <w:t xml:space="preserve">From the menu bar select the </w:t>
      </w:r>
      <w:r w:rsidRPr="007C263F">
        <w:rPr>
          <w:rStyle w:val="SourceCodeChar"/>
        </w:rPr>
        <w:t>Tools</w:t>
      </w:r>
      <w:r>
        <w:t xml:space="preserve"> menu, then </w:t>
      </w:r>
      <w:r w:rsidRPr="007C263F">
        <w:rPr>
          <w:rStyle w:val="SourceCodeChar"/>
        </w:rPr>
        <w:t>Show site settings folder…</w:t>
      </w:r>
      <w:r>
        <w:t>When you see the folder highlighted, double click to open it.</w:t>
      </w:r>
    </w:p>
    <w:p w14:paraId="245EFFF7" w14:textId="77777777" w:rsidR="003D3020" w:rsidRDefault="003D3020" w:rsidP="003D3020">
      <w:pPr>
        <w:pStyle w:val="ListParagraph"/>
        <w:numPr>
          <w:ilvl w:val="0"/>
          <w:numId w:val="46"/>
        </w:numPr>
      </w:pPr>
      <w:r>
        <w:t>Quit OSIRIS.</w:t>
      </w:r>
    </w:p>
    <w:p w14:paraId="66F23079" w14:textId="77777777" w:rsidR="003D3020" w:rsidRDefault="003D3020" w:rsidP="003D3020">
      <w:pPr>
        <w:pStyle w:val="ListParagraph"/>
        <w:numPr>
          <w:ilvl w:val="0"/>
          <w:numId w:val="46"/>
        </w:numPr>
      </w:pPr>
      <w:r>
        <w:t>Return to the old folder found in Step 2 above.  Open the folder and copy the entire contents into the current folder found in Step 4 above.</w:t>
      </w:r>
    </w:p>
    <w:p w14:paraId="02E84B87" w14:textId="2EBF13BC" w:rsidR="008B7567" w:rsidRDefault="003D3020" w:rsidP="00FB05CB">
      <w:r>
        <w:t xml:space="preserve">Run OSIRIS 2.11 or later and </w:t>
      </w:r>
      <w:r w:rsidR="000C1F71">
        <w:t>check if your custom Operating Procedures and exports are present.</w:t>
      </w:r>
      <w:r>
        <w:br/>
      </w:r>
      <w:r w:rsidR="008B7567">
        <w:t xml:space="preserve">Note: </w:t>
      </w:r>
    </w:p>
    <w:p w14:paraId="380C8954" w14:textId="5539A20F" w:rsidR="008B7567" w:rsidRDefault="008B7567">
      <w:r>
        <w:lastRenderedPageBreak/>
        <w:t>An Operating Procedure created in a current version of OSIRIS may</w:t>
      </w:r>
      <w:r w:rsidR="00C05FD3">
        <w:t xml:space="preserve"> </w:t>
      </w:r>
      <w:r>
        <w:t>be copied into a previous version and used for analysis.  If any current Operating Procedure’s settings are changed</w:t>
      </w:r>
      <w:r w:rsidR="006708AA">
        <w:t xml:space="preserve"> in</w:t>
      </w:r>
      <w:r>
        <w:t xml:space="preserve"> OSIRIS versions earlier than 2.11, all the </w:t>
      </w:r>
      <w:r w:rsidR="00D50E7E">
        <w:t xml:space="preserve">novel </w:t>
      </w:r>
      <w:r>
        <w:t xml:space="preserve">settings </w:t>
      </w:r>
      <w:r w:rsidR="00D50E7E">
        <w:t>specific to</w:t>
      </w:r>
      <w:r>
        <w:t xml:space="preserve"> the current version will be lost.  Starting with version 2.11, Operating Procedures created in future versions </w:t>
      </w:r>
      <w:r w:rsidR="006708AA">
        <w:t>cannot</w:t>
      </w:r>
      <w:r>
        <w:t xml:space="preserve"> be modified in version 2.11 to prevent loss of novel settings that have been added in the newer OSIRIS version.</w:t>
      </w:r>
    </w:p>
    <w:p w14:paraId="1F0B0161" w14:textId="75C1A12E" w:rsidR="000E709C" w:rsidRDefault="009B6BF2" w:rsidP="007C263F">
      <w:pPr>
        <w:pStyle w:val="Heading3"/>
      </w:pPr>
      <w:bookmarkStart w:id="342" w:name="_Permissions_for_Site"/>
      <w:bookmarkStart w:id="343" w:name="_Toc32270478"/>
      <w:bookmarkEnd w:id="342"/>
      <w:r>
        <w:t xml:space="preserve">Permissions for Site and </w:t>
      </w:r>
      <w:r w:rsidR="000E709C">
        <w:t>Volumes directory</w:t>
      </w:r>
      <w:bookmarkEnd w:id="343"/>
    </w:p>
    <w:p w14:paraId="78BB070B" w14:textId="17CE20EA" w:rsidR="000E709C" w:rsidRDefault="000E709C">
      <w:r>
        <w:t xml:space="preserve">The ability to make changes to laboratory settings in Operating Procedures and to create new custom Operating </w:t>
      </w:r>
      <w:r w:rsidR="00EC097E">
        <w:t xml:space="preserve">Procedures </w:t>
      </w:r>
      <w:r>
        <w:t xml:space="preserve">depends on the user having Write permission for the </w:t>
      </w:r>
      <w:r w:rsidR="00B0760A">
        <w:t xml:space="preserve">site settings </w:t>
      </w:r>
      <w:r w:rsidR="00B0760A" w:rsidRPr="007C263F">
        <w:rPr>
          <w:rStyle w:val="FixedChar"/>
        </w:rPr>
        <w:t>Volumes</w:t>
      </w:r>
      <w:r w:rsidR="00B0760A">
        <w:t xml:space="preserve"> directory </w:t>
      </w:r>
      <w:r w:rsidR="00F27611">
        <w:t>described above to allow the user to create new files and modify existing files.  If the user has administrative privileges, they can set write privileges via the menu: Tools&gt;Access site settings so that only that user or a group defined in</w:t>
      </w:r>
      <w:r w:rsidR="009B6BF2">
        <w:t xml:space="preserve"> Windows or Macintosh</w:t>
      </w:r>
      <w:r w:rsidR="00F27611">
        <w:t xml:space="preserve"> may make changes to Operating Procedures.  Unauthorized changes can be prevented by creating a group in Windows </w:t>
      </w:r>
      <w:r w:rsidR="00FE6DD0">
        <w:t xml:space="preserve">the includes only individuals authorized to make changes.  </w:t>
      </w:r>
    </w:p>
    <w:p w14:paraId="3FF96262" w14:textId="5D401667" w:rsidR="00F27611" w:rsidRDefault="00F27611"/>
    <w:p w14:paraId="7EA84E39" w14:textId="18FC4853" w:rsidR="00F27611" w:rsidRDefault="00F27611">
      <w:r>
        <w:rPr>
          <w:noProof/>
        </w:rPr>
        <w:drawing>
          <wp:inline distT="0" distB="0" distL="0" distR="0" wp14:anchorId="2AC58049" wp14:editId="2155D5D0">
            <wp:extent cx="2917476" cy="135142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44581" cy="1363975"/>
                    </a:xfrm>
                    <a:prstGeom prst="rect">
                      <a:avLst/>
                    </a:prstGeom>
                  </pic:spPr>
                </pic:pic>
              </a:graphicData>
            </a:graphic>
          </wp:inline>
        </w:drawing>
      </w:r>
    </w:p>
    <w:p w14:paraId="216F506D" w14:textId="466D28E2" w:rsidR="009B6BF2" w:rsidRDefault="009B6BF2"/>
    <w:p w14:paraId="64C64449" w14:textId="144D8F32" w:rsidR="009B6BF2" w:rsidRPr="002A4192" w:rsidRDefault="006A4764" w:rsidP="007C263F">
      <w:r>
        <w:t xml:space="preserve">If you do not have administrative permission and a systems administrator is unavailable to help with these settings please contact us at </w:t>
      </w:r>
      <w:hyperlink r:id="rId121" w:history="1">
        <w:r w:rsidRPr="00A34F93">
          <w:rPr>
            <w:rStyle w:val="Hyperlink"/>
          </w:rPr>
          <w:t>forensics@ncbi.nlm.nih.gov</w:t>
        </w:r>
      </w:hyperlink>
      <w:r>
        <w:t xml:space="preserve"> and put “OSIRIS Permissions Request” in the subject line.  Please include your operating system version, your OSIRIS version, and the directory or folder path where you have installed OSIRIS. </w:t>
      </w:r>
    </w:p>
    <w:p w14:paraId="0CC384D5" w14:textId="61736A68" w:rsidR="00B366CC" w:rsidRDefault="007D414E" w:rsidP="00526CFF">
      <w:pPr>
        <w:pStyle w:val="Heading3"/>
      </w:pPr>
      <w:bookmarkStart w:id="344" w:name="_Updating_Ops_with"/>
      <w:bookmarkStart w:id="345" w:name="_Determining_OP_names"/>
      <w:bookmarkStart w:id="346" w:name="_Toc521412216"/>
      <w:bookmarkStart w:id="347" w:name="_Toc32270479"/>
      <w:bookmarkEnd w:id="344"/>
      <w:bookmarkEnd w:id="345"/>
      <w:r>
        <w:t>Determining OP names in file folders</w:t>
      </w:r>
      <w:bookmarkEnd w:id="346"/>
      <w:bookmarkEnd w:id="347"/>
    </w:p>
    <w:p w14:paraId="1C93472F" w14:textId="77777777" w:rsidR="007D414E" w:rsidRDefault="007D414E" w:rsidP="00B366CC"/>
    <w:p w14:paraId="7DC49A05" w14:textId="74154BCF" w:rsidR="009F70F4" w:rsidRDefault="007D414E" w:rsidP="000F7852">
      <w:r>
        <w:t xml:space="preserve">The name of </w:t>
      </w:r>
      <w:r w:rsidR="00EB6E22">
        <w:t xml:space="preserve">a custom OP is not obvious from the name of the folder in which it is stored, which is labeled with the date, “V-yyyymmdd-hhmmss”,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be</w:t>
      </w:r>
      <w:r w:rsidR="00EB6E22">
        <w:t xml:space="preserve"> located in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r>
              <w:rPr>
                <w:rStyle w:val="HTMLTypewriter"/>
              </w:rPr>
              <w:t>findstr /S /C:"&lt;VolumeName&gt;" *LabSettings.xml</w:t>
            </w:r>
            <w:r>
              <w:rPr>
                <w:rFonts w:ascii="Courier New" w:hAnsi="Courier New" w:cs="Courier New"/>
                <w:szCs w:val="20"/>
              </w:rPr>
              <w:br/>
            </w:r>
            <w:r>
              <w:rPr>
                <w:rStyle w:val="HTMLTypewriter"/>
              </w:rPr>
              <w:t>cd ..\..</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3C0508D" w14:textId="22A4BF6F" w:rsidR="007D414E" w:rsidRDefault="007D414E" w:rsidP="00B366CC"/>
    <w:p w14:paraId="2550D979" w14:textId="77777777" w:rsidR="00286254" w:rsidRDefault="00286254" w:rsidP="00B366CC"/>
    <w:p w14:paraId="43CBA5A9" w14:textId="77777777" w:rsidR="00134118" w:rsidRDefault="008A65DC" w:rsidP="00134118">
      <w:pPr>
        <w:pStyle w:val="Heading2"/>
      </w:pPr>
      <w:bookmarkStart w:id="348" w:name="_Appendix_C._"/>
      <w:bookmarkStart w:id="349" w:name="_Toc521412217"/>
      <w:bookmarkStart w:id="350" w:name="_Toc32270480"/>
      <w:bookmarkEnd w:id="348"/>
      <w:r>
        <w:t>Appendix C</w:t>
      </w:r>
      <w:r w:rsidR="00134118">
        <w:t>.  Sample Rework</w:t>
      </w:r>
      <w:bookmarkEnd w:id="349"/>
      <w:bookmarkEnd w:id="350"/>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All of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r w:rsidR="00865A5B">
        <w:t>a number of OSIRIS-</w:t>
      </w:r>
      <w:r>
        <w:t xml:space="preserve">recommended rework options for individual samples incorporated into the MessageBook (version 4.0).  These are:  </w:t>
      </w:r>
      <w:r w:rsidR="00F76127" w:rsidRPr="00134118">
        <w:rPr>
          <w:i/>
        </w:rPr>
        <w:t xml:space="preserve">Recommend Reamp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Recommend Reamp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reamp negative and reamp positive depends in part on whether any peak in the sample exceeds a user-specified threshold we call the overload limit.  Neither the reamp negative nor the reamp positive recommendation is made for samples that are actually ladders.  The reamp regular recommendation applies to ladders whose ILS fails.</w:t>
      </w:r>
    </w:p>
    <w:p w14:paraId="715F51E3" w14:textId="77777777" w:rsidR="00134118" w:rsidRDefault="00134118" w:rsidP="00134118"/>
    <w:p w14:paraId="4B333769" w14:textId="77777777" w:rsidR="00134118" w:rsidRPr="00C128B2" w:rsidRDefault="00134118" w:rsidP="00134118">
      <w:pPr>
        <w:rPr>
          <w:b/>
        </w:rPr>
      </w:pPr>
      <w:r w:rsidRPr="00C128B2">
        <w:rPr>
          <w:b/>
        </w:rPr>
        <w:t>Reamp negative</w:t>
      </w:r>
    </w:p>
    <w:p w14:paraId="06E18CF1" w14:textId="77777777" w:rsidR="00134118" w:rsidRDefault="00134118" w:rsidP="00134118">
      <w:r>
        <w:t>The computation that a reamp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threshold]…OR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r w:rsidRPr="00B6282F">
        <w:rPr>
          <w:b/>
        </w:rPr>
        <w:t>Reamp positive</w:t>
      </w:r>
    </w:p>
    <w:p w14:paraId="4A326884" w14:textId="77777777" w:rsidR="00134118" w:rsidRDefault="00134118" w:rsidP="00134118">
      <w:r>
        <w:t>The computation that a reamp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reamp positive recommendation depends on whether or not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r w:rsidRPr="00C128B2">
        <w:rPr>
          <w:b/>
        </w:rPr>
        <w:t xml:space="preserve">Reamp </w:t>
      </w:r>
      <w:r w:rsidRPr="00054374">
        <w:rPr>
          <w:b/>
        </w:rPr>
        <w:t xml:space="preserve">ambiguous </w:t>
      </w:r>
    </w:p>
    <w:p w14:paraId="58B58D41" w14:textId="77777777" w:rsidR="00134118" w:rsidRDefault="00134118" w:rsidP="00134118">
      <w:r>
        <w:t>In case both recommend reamp positive and negative are true, neither are reported.  Rather, a “reamp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r w:rsidRPr="00C128B2">
        <w:rPr>
          <w:b/>
        </w:rPr>
        <w:t>Reamp regular/Reinject</w:t>
      </w:r>
    </w:p>
    <w:p w14:paraId="0BB58259" w14:textId="77777777" w:rsidR="00134118" w:rsidRDefault="00134118" w:rsidP="00134118">
      <w:r>
        <w:t>The computation that a reamp regular should be recommended is made if:</w:t>
      </w:r>
    </w:p>
    <w:p w14:paraId="4D56448E" w14:textId="77777777" w:rsidR="00134118" w:rsidRDefault="00134118" w:rsidP="00134118">
      <w:pPr>
        <w:pStyle w:val="ListParagraph"/>
        <w:numPr>
          <w:ilvl w:val="0"/>
          <w:numId w:val="21"/>
        </w:numPr>
        <w:spacing w:after="200" w:line="276" w:lineRule="auto"/>
      </w:pPr>
      <w:r>
        <w:lastRenderedPageBreak/>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r>
        <w:t>Reamp regular is only reported if neither reamp positive nor reamp negative is true.  Reinjection is recommended instead of reamp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E3D934E" w14:textId="77777777" w:rsidR="00286254" w:rsidRDefault="00286254" w:rsidP="00B366CC"/>
    <w:p w14:paraId="512C41CC" w14:textId="77777777" w:rsidR="00DC6670" w:rsidRDefault="00DC6670" w:rsidP="00DC6670">
      <w:pPr>
        <w:pStyle w:val="Heading2"/>
      </w:pPr>
      <w:bookmarkStart w:id="351" w:name="_Appendix_D._Quality"/>
      <w:bookmarkStart w:id="352" w:name="_Toc521412218"/>
      <w:bookmarkStart w:id="353" w:name="_Toc32270481"/>
      <w:bookmarkEnd w:id="351"/>
      <w:r>
        <w:t xml:space="preserve">Appendix D. </w:t>
      </w:r>
      <w:r w:rsidR="00B41AA9">
        <w:t>Q</w:t>
      </w:r>
      <w:r>
        <w:t xml:space="preserve">uality Assurance </w:t>
      </w:r>
      <w:r w:rsidR="00305677">
        <w:t xml:space="preserve">and Automation </w:t>
      </w:r>
      <w:r>
        <w:t>Uses</w:t>
      </w:r>
      <w:bookmarkEnd w:id="352"/>
      <w:bookmarkEnd w:id="353"/>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22"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Accelerate acceptance and export of high quality samples.</w:t>
      </w:r>
      <w:r>
        <w:rPr>
          <w:b/>
        </w:rPr>
        <w:br/>
      </w:r>
      <w:r>
        <w:rPr>
          <w:i/>
        </w:rPr>
        <w:t>Example:</w:t>
      </w:r>
      <w:r>
        <w:t xml:space="preserve"> A </w:t>
      </w:r>
      <w:r w:rsidR="00D10279">
        <w:t xml:space="preserve">convicted offender testing </w:t>
      </w:r>
      <w:r>
        <w:t>laboratory wants to speed up the acceptance and export to LIMS of high quality samples without issues.  After validation of OSIRIS as an expert system, the laboratory configures OSIRIS to analyze and automatically export the controls and all high quality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lastRenderedPageBreak/>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354" w:name="_Appendix__E."/>
      <w:bookmarkEnd w:id="354"/>
    </w:p>
    <w:p w14:paraId="38D88511" w14:textId="77777777" w:rsidR="00097A69" w:rsidRDefault="00BB2286" w:rsidP="00BB2286">
      <w:pPr>
        <w:pStyle w:val="Heading2"/>
      </w:pPr>
      <w:bookmarkStart w:id="355" w:name="_Appendix_E._User"/>
      <w:bookmarkStart w:id="356" w:name="_Toc521412219"/>
      <w:bookmarkStart w:id="357" w:name="_Toc32270482"/>
      <w:bookmarkEnd w:id="355"/>
      <w:r>
        <w:lastRenderedPageBreak/>
        <w:t xml:space="preserve">Appendix E. </w:t>
      </w:r>
      <w:r w:rsidR="00097A69">
        <w:t>User Defined File Export</w:t>
      </w:r>
      <w:bookmarkEnd w:id="356"/>
      <w:bookmarkEnd w:id="357"/>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23"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24" w:history="1">
        <w:r w:rsidRPr="00920200">
          <w:rPr>
            <w:rStyle w:val="Hyperlink"/>
          </w:rPr>
          <w:t>XML Style Language Transforms</w:t>
        </w:r>
      </w:hyperlink>
      <w:r>
        <w:t xml:space="preserve"> (XSL, XSLT) version 1.0.  </w:t>
      </w:r>
      <w:r w:rsidR="00097A69">
        <w:t xml:space="preserve">This is implemented with the </w:t>
      </w:r>
      <w:hyperlink r:id="rId125" w:history="1">
        <w:r w:rsidR="00097A69" w:rsidRPr="00920200">
          <w:rPr>
            <w:rStyle w:val="Hyperlink"/>
          </w:rPr>
          <w:t>libxslt</w:t>
        </w:r>
      </w:hyperlink>
      <w:r w:rsidR="00097A69">
        <w:t xml:space="preserve"> open source library from the </w:t>
      </w:r>
      <w:hyperlink r:id="rId126" w:history="1">
        <w:r w:rsidR="00097A69" w:rsidRPr="00920200">
          <w:rPr>
            <w:rStyle w:val="Hyperlink"/>
          </w:rPr>
          <w:t>GNOME</w:t>
        </w:r>
      </w:hyperlink>
      <w:r w:rsidR="00097A69">
        <w:t xml:space="preserve"> project and includes the </w:t>
      </w:r>
      <w:hyperlink r:id="rId127" w:history="1">
        <w:r w:rsidR="00097A69" w:rsidRPr="00193FB6">
          <w:rPr>
            <w:rStyle w:val="Hyperlink"/>
          </w:rPr>
          <w:t>exslt</w:t>
        </w:r>
      </w:hyperlink>
      <w:r w:rsidR="00097A69">
        <w:t xml:space="preserve"> extensions.  The actual XSLT language syntax is beyond the scope of this document but is documented in many books and web sites; however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an </w:t>
      </w:r>
      <w:r w:rsidRPr="00DE4BB2">
        <w:rPr>
          <w:rStyle w:val="FixedChar"/>
        </w:rPr>
        <w:t>.oar</w:t>
      </w:r>
      <w:r>
        <w:t xml:space="preserve"> or </w:t>
      </w:r>
      <w:r w:rsidRPr="00DE4BB2">
        <w:rPr>
          <w:rStyle w:val="FixedChar"/>
        </w:rPr>
        <w:t>.oer</w:t>
      </w:r>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r w:rsidRPr="00DE4BB2">
        <w:rPr>
          <w:rStyle w:val="FixedChar"/>
        </w:rPr>
        <w:t>xsd</w:t>
      </w:r>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Contents/MacOS/Config/xsd</w:t>
      </w:r>
      <w:r>
        <w:t xml:space="preserve"> subdirectory of </w:t>
      </w:r>
      <w:r w:rsidRPr="00DE4BB2">
        <w:rPr>
          <w:rStyle w:val="FixedChar"/>
        </w:rPr>
        <w:t>Osiris.app</w:t>
      </w:r>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&lt;xsl:param&gt;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&lt;xsl:message&gt;</w:t>
      </w:r>
      <w:r>
        <w:t xml:space="preserve"> can be used to notify the user when there is a problem.  The output produced by these tags is displayed if there is a failure in the export or if there is no output at all.  Also, whether or not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58277"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submenu in the file menu listing all of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xml:space="preserve">” which will use the location of the analysis file used for input as </w:t>
      </w:r>
      <w:r>
        <w:lastRenderedPageBreak/>
        <w:t>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58279"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r w:rsidR="00097A69" w:rsidRPr="00DE4BB2">
        <w:rPr>
          <w:rStyle w:val="FixedChar"/>
        </w:rPr>
        <w:t>xsl:param</w:t>
      </w:r>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drop down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drop down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58247"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in order to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top level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358" w:name="_Appendix_F._Artifact"/>
      <w:bookmarkStart w:id="359" w:name="_Toc521412220"/>
      <w:bookmarkStart w:id="360" w:name="_Toc32270483"/>
      <w:bookmarkEnd w:id="358"/>
      <w:r>
        <w:lastRenderedPageBreak/>
        <w:t>Appendix F</w:t>
      </w:r>
      <w:r w:rsidR="004A7B0B">
        <w:t>. Artifact List</w:t>
      </w:r>
      <w:bookmarkEnd w:id="359"/>
      <w:bookmarkEnd w:id="360"/>
    </w:p>
    <w:p w14:paraId="2D13781A" w14:textId="1A96C75F" w:rsidR="004A7B0B" w:rsidRDefault="004A7B0B" w:rsidP="005030E4">
      <w:r>
        <w:t xml:space="preserve">The following is a list of </w:t>
      </w:r>
      <w:r w:rsidR="00983DAE">
        <w:t xml:space="preserve">messages and of </w:t>
      </w:r>
      <w:r>
        <w:t xml:space="preserve">artifacts that OSIRIS tests, whether or not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Partial Pullup Corrected Below MinRFU</w:t>
            </w:r>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lastRenderedPageBreak/>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 xml:space="preserve">Extended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Identity As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E04284" w:rsidRPr="00C20A19" w14:paraId="6D8A829B" w14:textId="77777777" w:rsidTr="00441957">
        <w:trPr>
          <w:trHeight w:val="300"/>
        </w:trPr>
        <w:tc>
          <w:tcPr>
            <w:tcW w:w="5460" w:type="dxa"/>
            <w:tcBorders>
              <w:top w:val="nil"/>
              <w:left w:val="nil"/>
              <w:bottom w:val="nil"/>
              <w:right w:val="nil"/>
            </w:tcBorders>
            <w:shd w:val="clear" w:color="auto" w:fill="auto"/>
            <w:vAlign w:val="center"/>
          </w:tcPr>
          <w:p w14:paraId="5AC36D74" w14:textId="03E0D822" w:rsidR="00E04284" w:rsidRDefault="00E04284" w:rsidP="00D667F0">
            <w:pPr>
              <w:rPr>
                <w:rFonts w:eastAsia="Times New Roman" w:cs="Calibri"/>
                <w:color w:val="000000"/>
                <w:szCs w:val="20"/>
              </w:rPr>
            </w:pPr>
            <w:r>
              <w:rPr>
                <w:rFonts w:eastAsia="Times New Roman" w:cs="Calibri"/>
                <w:color w:val="000000"/>
                <w:szCs w:val="20"/>
              </w:rPr>
              <w:t>Redundant Peak</w:t>
            </w:r>
          </w:p>
        </w:tc>
        <w:tc>
          <w:tcPr>
            <w:tcW w:w="1287" w:type="dxa"/>
            <w:tcBorders>
              <w:top w:val="nil"/>
              <w:left w:val="nil"/>
              <w:bottom w:val="nil"/>
              <w:right w:val="nil"/>
            </w:tcBorders>
            <w:shd w:val="clear" w:color="auto" w:fill="auto"/>
            <w:vAlign w:val="center"/>
          </w:tcPr>
          <w:p w14:paraId="164AE192" w14:textId="77777777" w:rsidR="00E04284" w:rsidRDefault="00E04284"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51BC5D21" w14:textId="77777777" w:rsidR="00E04284" w:rsidRDefault="00E04284" w:rsidP="004958EE">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424D9294" w14:textId="77777777" w:rsidR="00E04284" w:rsidRPr="00C20A19" w:rsidRDefault="00E04284"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4FD1E91" w14:textId="77777777" w:rsidR="00E04284" w:rsidRPr="00C20A19" w:rsidRDefault="00E04284"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May Be Result of Pullup At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Recommend Reamp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Expected But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Best Sample To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Positive Control Found In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Negative Control Found In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517FC02A" w:rsidR="00A37847" w:rsidRDefault="00A37847" w:rsidP="00C20A19">
      <w:pPr>
        <w:rPr>
          <w:b/>
        </w:rPr>
      </w:pPr>
    </w:p>
    <w:p w14:paraId="2CFBDCB5" w14:textId="554ED03D" w:rsidR="00F84849" w:rsidRDefault="00F84849">
      <w:pPr>
        <w:rPr>
          <w:b/>
        </w:rPr>
      </w:pPr>
      <w:r>
        <w:rPr>
          <w:b/>
        </w:rPr>
        <w:br w:type="page"/>
      </w:r>
    </w:p>
    <w:p w14:paraId="4B978EC0" w14:textId="77777777" w:rsidR="00F84849" w:rsidRDefault="00F84849" w:rsidP="00C20A19">
      <w:pPr>
        <w:rPr>
          <w:b/>
        </w:rPr>
      </w:pPr>
    </w:p>
    <w:p w14:paraId="1B684930" w14:textId="4E43AF7F" w:rsidR="00DC6670" w:rsidRDefault="00DC6670" w:rsidP="00426F42">
      <w:pPr>
        <w:pStyle w:val="Heading2"/>
      </w:pPr>
      <w:bookmarkStart w:id="361" w:name="_Appendix_G._Adding"/>
      <w:bookmarkStart w:id="362" w:name="_Toc521412221"/>
      <w:bookmarkStart w:id="363" w:name="_Toc32270484"/>
      <w:bookmarkEnd w:id="361"/>
      <w:r>
        <w:t>Appendix G. Adding a New Kit</w:t>
      </w:r>
      <w:bookmarkEnd w:id="362"/>
      <w:bookmarkEnd w:id="363"/>
    </w:p>
    <w:p w14:paraId="08D020E8" w14:textId="6A6FE1FC" w:rsidR="00D90DB2" w:rsidRPr="00D90DB2" w:rsidRDefault="00086124" w:rsidP="00086124">
      <w:pPr>
        <w:pStyle w:val="Heading3"/>
      </w:pPr>
      <w:bookmarkStart w:id="364" w:name="_Toc521412222"/>
      <w:bookmarkStart w:id="365" w:name="_Toc32270485"/>
      <w:r>
        <w:t>New Kit</w:t>
      </w:r>
      <w:bookmarkEnd w:id="364"/>
      <w:bookmarkEnd w:id="365"/>
    </w:p>
    <w:p w14:paraId="338B15A9" w14:textId="586EFF77" w:rsidR="00F22DD9" w:rsidRDefault="00810360" w:rsidP="007C263F">
      <w:pPr>
        <w:pStyle w:val="ListParagraph"/>
        <w:ind w:left="360"/>
      </w:pPr>
      <w:r>
        <w:t>Users wishing to add a new kit should contact the OSIRIS team and provide the following information:</w:t>
      </w:r>
    </w:p>
    <w:p w14:paraId="2FEAA140" w14:textId="4D6BFEAD" w:rsidR="00810360" w:rsidRPr="007C263F" w:rsidRDefault="00810360" w:rsidP="00810360">
      <w:pPr>
        <w:rPr>
          <w:rFonts w:asciiTheme="majorHAnsi" w:hAnsiTheme="majorHAnsi"/>
          <w:szCs w:val="20"/>
        </w:rPr>
      </w:pPr>
    </w:p>
    <w:p w14:paraId="5FB0E5C3" w14:textId="24939290"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ABI Panels file containing the following:</w:t>
      </w:r>
    </w:p>
    <w:p w14:paraId="206B5969" w14:textId="77777777"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For each locus –</w:t>
      </w:r>
    </w:p>
    <w:p w14:paraId="5151D661"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Locus name</w:t>
      </w:r>
    </w:p>
    <w:p w14:paraId="4B9A1AC8"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Dye color</w:t>
      </w:r>
    </w:p>
    <w:p w14:paraId="720258CC" w14:textId="3566D8A9"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Base pairs in 1 repeat (e.g., TH01 = 4, Penta D = 5)</w:t>
      </w:r>
    </w:p>
    <w:p w14:paraId="5F158AC2"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List of ladder alleles (repeat sizes)</w:t>
      </w:r>
    </w:p>
    <w:p w14:paraId="58793008" w14:textId="36A3242D"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ABI Bins file containing:</w:t>
      </w:r>
    </w:p>
    <w:p w14:paraId="3C3490E7" w14:textId="77777777"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For each locus –</w:t>
      </w:r>
    </w:p>
    <w:p w14:paraId="47A7BA45"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Locus name</w:t>
      </w:r>
    </w:p>
    <w:p w14:paraId="08A1C66E" w14:textId="686839E8"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First virtual or extended (i.e., not a ladder peak) allele name with ILS bp (center of GeneMapper bin)</w:t>
      </w:r>
    </w:p>
    <w:p w14:paraId="414629E0"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First ladder allele name with ILS bp (center of GeneMapper bin)</w:t>
      </w:r>
    </w:p>
    <w:p w14:paraId="3BC14DE4" w14:textId="77777777"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Last ladder allele name with ILS bp (center of GeneMapper bin)</w:t>
      </w:r>
    </w:p>
    <w:p w14:paraId="01D603AA" w14:textId="211F379F" w:rsidR="00810360" w:rsidRPr="007C263F" w:rsidRDefault="00810360" w:rsidP="00810360">
      <w:pPr>
        <w:pStyle w:val="ListParagraph"/>
        <w:numPr>
          <w:ilvl w:val="2"/>
          <w:numId w:val="44"/>
        </w:numPr>
        <w:rPr>
          <w:rFonts w:asciiTheme="majorHAnsi" w:hAnsiTheme="majorHAnsi"/>
          <w:szCs w:val="20"/>
        </w:rPr>
      </w:pPr>
      <w:r w:rsidRPr="007C263F">
        <w:rPr>
          <w:rFonts w:asciiTheme="majorHAnsi" w:hAnsiTheme="majorHAnsi"/>
          <w:szCs w:val="20"/>
        </w:rPr>
        <w:t>Last virtual or extended (i.e., not a ladder peak) allele name with ILS bp (center of GeneMapper bin)</w:t>
      </w:r>
    </w:p>
    <w:p w14:paraId="0A575073"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Kit name</w:t>
      </w:r>
    </w:p>
    <w:p w14:paraId="52B60E64"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Number of dyes (channels)</w:t>
      </w:r>
    </w:p>
    <w:p w14:paraId="2D52EF28" w14:textId="7368B050"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Official kit dye name for each channel</w:t>
      </w:r>
    </w:p>
    <w:p w14:paraId="61AD9E1B" w14:textId="604296CB"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List of colors for each dye channel</w:t>
      </w:r>
    </w:p>
    <w:p w14:paraId="5C976413"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Default maximum expected number of alleles per locus (i.e., 2 for heterozygotes, 1 [or more] for Y and X-STRs)</w:t>
      </w:r>
    </w:p>
    <w:p w14:paraId="36E706D1"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Exceptions to default in 7 (e.g., most loci are heterozygotes but one locus is a Y-STR)</w:t>
      </w:r>
    </w:p>
    <w:p w14:paraId="57FD5891"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Default loci identified as Y-STRs (true/false) (e.g., true if most loci are Y-STRs)</w:t>
      </w:r>
    </w:p>
    <w:p w14:paraId="2D3B87F2"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Exceptions to default in item 9 (e.g., all loci are Y-STRs except AMEL)</w:t>
      </w:r>
    </w:p>
    <w:p w14:paraId="5FDB1D83"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List of loci which never have alleles outside of the core ladder locus (e.g., AMEL)</w:t>
      </w:r>
    </w:p>
    <w:p w14:paraId="7408192E"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List of loci that are quality determination loci (e.g., Qiagen QS1)</w:t>
      </w:r>
    </w:p>
    <w:p w14:paraId="75BAFDCE"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ILS:</w:t>
      </w:r>
    </w:p>
    <w:p w14:paraId="21A7D108" w14:textId="5157CB51"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 xml:space="preserve">If the ILS is not already included in </w:t>
      </w:r>
      <w:r w:rsidR="003C0733" w:rsidRPr="007C263F">
        <w:rPr>
          <w:rFonts w:asciiTheme="majorHAnsi" w:hAnsiTheme="majorHAnsi"/>
          <w:szCs w:val="20"/>
        </w:rPr>
        <w:t>OSIRIS</w:t>
      </w:r>
      <w:r w:rsidRPr="007C263F">
        <w:rPr>
          <w:rFonts w:asciiTheme="majorHAnsi" w:hAnsiTheme="majorHAnsi"/>
          <w:szCs w:val="20"/>
        </w:rPr>
        <w:t>, ILS name(s) and details including the number of peaks and peak sizes in base pairs</w:t>
      </w:r>
    </w:p>
    <w:p w14:paraId="3E0AE9DC" w14:textId="4EBF74C5"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 xml:space="preserve">If already included in </w:t>
      </w:r>
      <w:r w:rsidR="003C0733" w:rsidRPr="007C263F">
        <w:rPr>
          <w:rFonts w:asciiTheme="majorHAnsi" w:hAnsiTheme="majorHAnsi"/>
          <w:szCs w:val="20"/>
        </w:rPr>
        <w:t>OSIRIS</w:t>
      </w:r>
      <w:r w:rsidRPr="007C263F">
        <w:rPr>
          <w:rFonts w:asciiTheme="majorHAnsi" w:hAnsiTheme="majorHAnsi"/>
          <w:szCs w:val="20"/>
        </w:rPr>
        <w:t>, ILS name(s)</w:t>
      </w:r>
    </w:p>
    <w:p w14:paraId="43BA817A" w14:textId="77777777" w:rsidR="00810360" w:rsidRPr="007C263F" w:rsidRDefault="00810360" w:rsidP="00810360">
      <w:pPr>
        <w:pStyle w:val="ListParagraph"/>
        <w:numPr>
          <w:ilvl w:val="1"/>
          <w:numId w:val="44"/>
        </w:numPr>
        <w:rPr>
          <w:rFonts w:asciiTheme="majorHAnsi" w:hAnsiTheme="majorHAnsi"/>
          <w:szCs w:val="20"/>
        </w:rPr>
      </w:pPr>
      <w:r w:rsidRPr="007C263F">
        <w:rPr>
          <w:rFonts w:asciiTheme="majorHAnsi" w:hAnsiTheme="majorHAnsi"/>
          <w:szCs w:val="20"/>
        </w:rPr>
        <w:t>ILS channel number</w:t>
      </w:r>
    </w:p>
    <w:p w14:paraId="6505F604" w14:textId="7777777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ILS Family Name for Ladder Version 2.7 marker sets</w:t>
      </w:r>
    </w:p>
    <w:p w14:paraId="30BBE958" w14:textId="759FCF32"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Standard positive control name (e.g., 9947A), if available.  If not available, new positive control name with associated allele names.</w:t>
      </w:r>
    </w:p>
    <w:p w14:paraId="0EDCAF1F" w14:textId="4C03A787" w:rsidR="00810360" w:rsidRPr="007C263F" w:rsidRDefault="00810360" w:rsidP="00810360">
      <w:pPr>
        <w:pStyle w:val="ListParagraph"/>
        <w:numPr>
          <w:ilvl w:val="0"/>
          <w:numId w:val="44"/>
        </w:numPr>
        <w:rPr>
          <w:rFonts w:asciiTheme="majorHAnsi" w:hAnsiTheme="majorHAnsi"/>
          <w:szCs w:val="20"/>
        </w:rPr>
      </w:pPr>
      <w:r w:rsidRPr="007C263F">
        <w:rPr>
          <w:rFonts w:asciiTheme="majorHAnsi" w:hAnsiTheme="majorHAnsi"/>
          <w:szCs w:val="20"/>
        </w:rPr>
        <w:t>Channel mapping if displayed channel number is not the same as the fsa file channel number</w:t>
      </w:r>
    </w:p>
    <w:p w14:paraId="79CAC2C4" w14:textId="77777777" w:rsidR="00086124" w:rsidRPr="007C263F" w:rsidRDefault="00086124" w:rsidP="00086124">
      <w:pPr>
        <w:pStyle w:val="ListParagraph"/>
        <w:ind w:left="0"/>
        <w:rPr>
          <w:rFonts w:asciiTheme="majorHAnsi" w:hAnsiTheme="majorHAnsi"/>
          <w:szCs w:val="20"/>
        </w:rPr>
      </w:pPr>
    </w:p>
    <w:p w14:paraId="1EBE7C85" w14:textId="6B8A88B7" w:rsidR="00C54010" w:rsidRPr="007C263F" w:rsidRDefault="00C54010">
      <w:pPr>
        <w:rPr>
          <w:rFonts w:asciiTheme="majorHAnsi" w:hAnsiTheme="majorHAnsi"/>
          <w:szCs w:val="20"/>
        </w:rPr>
      </w:pPr>
      <w:r w:rsidRPr="007C263F">
        <w:rPr>
          <w:rFonts w:asciiTheme="majorHAnsi" w:hAnsiTheme="majorHAnsi"/>
          <w:szCs w:val="20"/>
        </w:rPr>
        <w:br w:type="page"/>
      </w:r>
    </w:p>
    <w:p w14:paraId="3CABB703" w14:textId="77777777" w:rsidR="00CE0B4E" w:rsidRDefault="00CE0B4E" w:rsidP="005030E4"/>
    <w:p w14:paraId="3F03B76F" w14:textId="77777777" w:rsidR="00C54010" w:rsidRDefault="00C54010" w:rsidP="005030E4"/>
    <w:p w14:paraId="5A15081E" w14:textId="1F134702" w:rsidR="00CE0B4E" w:rsidRDefault="00DA30EA" w:rsidP="00CF635C">
      <w:pPr>
        <w:pStyle w:val="Heading2"/>
      </w:pPr>
      <w:bookmarkStart w:id="366" w:name="_Appendix_H._"/>
      <w:bookmarkStart w:id="367" w:name="_Toc521412228"/>
      <w:bookmarkStart w:id="368" w:name="_Toc32270486"/>
      <w:bookmarkEnd w:id="366"/>
      <w:r>
        <w:t xml:space="preserve">Appendix H.  </w:t>
      </w:r>
      <w:r w:rsidR="00CE0B4E">
        <w:t>Dynamic Baseline Analysis</w:t>
      </w:r>
      <w:bookmarkEnd w:id="367"/>
      <w:r w:rsidR="00C14F8F">
        <w:t xml:space="preserve"> and Normalization</w:t>
      </w:r>
      <w:bookmarkEnd w:id="368"/>
    </w:p>
    <w:p w14:paraId="6861E9D9" w14:textId="77777777" w:rsidR="00CF635C" w:rsidRPr="00CF635C" w:rsidRDefault="00CF635C" w:rsidP="00CF635C"/>
    <w:p w14:paraId="68DC8295" w14:textId="4A380FD9" w:rsidR="0064374F" w:rsidRDefault="001F10B4" w:rsidP="008C7E4D">
      <w:r>
        <w:t>OSIRIS</w:t>
      </w:r>
      <w:r w:rsidR="008C7E4D">
        <w:t xml:space="preserve"> now features a dynamic baseline analysis that detects and approximates the true baseline and then normalizes the raw data by subtracting the approximated raw baseline from the raw data.</w:t>
      </w:r>
      <w:r w:rsidR="0064374F">
        <w:t xml:space="preserve">  We call </w:t>
      </w:r>
      <w:r w:rsidR="00A13FBF">
        <w:t>the</w:t>
      </w:r>
      <w:r w:rsidR="0064374F">
        <w:t xml:space="preserve"> entire process</w:t>
      </w:r>
      <w:r w:rsidR="00A13FBF">
        <w:t xml:space="preserve"> of </w:t>
      </w:r>
      <w:r w:rsidR="0064374F">
        <w:t>estimat</w:t>
      </w:r>
      <w:r w:rsidR="00A13FBF">
        <w:t>ing</w:t>
      </w:r>
      <w:r w:rsidR="0064374F">
        <w:t xml:space="preserve"> the dynamic baseline followed by dynamic baseline correction, “normalization” or “baseline normalization”.  This is distinct from the process of estimating a static correction to the baseline that is performed at the beginning of every analysis</w:t>
      </w:r>
      <w:r w:rsidR="00B86803">
        <w:t xml:space="preserve">.  </w:t>
      </w:r>
      <w:r w:rsidR="0064374F">
        <w:t>Correcting the static baseline is described below.</w:t>
      </w:r>
    </w:p>
    <w:p w14:paraId="4FCBDADE" w14:textId="77777777" w:rsidR="0064374F" w:rsidRDefault="0064374F" w:rsidP="008C7E4D"/>
    <w:p w14:paraId="597F24F7" w14:textId="1C282809" w:rsidR="0064374F" w:rsidRDefault="008C7E4D" w:rsidP="008C7E4D">
      <w:r>
        <w:t>Once the raw data has been normalized, peaks can be fit in the usual manner and the heights and areas of the fit peaks will be accurate with respect to their true values.</w:t>
      </w:r>
      <w:r w:rsidR="00135E94">
        <w:t xml:space="preserve">  We emphasize that </w:t>
      </w:r>
      <w:r w:rsidR="0064374F">
        <w:t>the OSIRIS analysis i</w:t>
      </w:r>
      <w:r w:rsidR="00135E94">
        <w:t>s a two-phase process</w:t>
      </w:r>
      <w:r w:rsidR="0064374F">
        <w:t xml:space="preserve"> – (optional) normalization, followed by allele peak and artifact analysis</w:t>
      </w:r>
      <w:r w:rsidR="00135E94">
        <w:t xml:space="preserve">.  </w:t>
      </w:r>
      <w:r w:rsidR="0064374F">
        <w:t>Removing the static baseline precedes both of the following phases.</w:t>
      </w:r>
    </w:p>
    <w:p w14:paraId="64779D0D" w14:textId="77777777" w:rsidR="0064374F" w:rsidRDefault="0064374F" w:rsidP="008C7E4D"/>
    <w:p w14:paraId="6382A5E5" w14:textId="7DBA05A6" w:rsidR="000F4DCC" w:rsidRDefault="00135E94" w:rsidP="008C7E4D">
      <w:r>
        <w:t>The first</w:t>
      </w:r>
      <w:r w:rsidR="0064374F">
        <w:t>, normalization,</w:t>
      </w:r>
      <w:r>
        <w:t xml:space="preserve"> phase includes the following processes:  </w:t>
      </w:r>
    </w:p>
    <w:p w14:paraId="3A7CC86E" w14:textId="7B6EF3B0" w:rsidR="000F4DCC" w:rsidRDefault="00135E94" w:rsidP="00937D13">
      <w:pPr>
        <w:pStyle w:val="ListParagraph"/>
        <w:numPr>
          <w:ilvl w:val="0"/>
          <w:numId w:val="33"/>
        </w:numPr>
      </w:pPr>
      <w:r>
        <w:t>raw data filtering</w:t>
      </w:r>
      <w:r w:rsidR="00232DD7">
        <w:t xml:space="preserve"> (</w:t>
      </w:r>
      <w:r>
        <w:t>if specified</w:t>
      </w:r>
      <w:r w:rsidR="00232DD7">
        <w:t>)</w:t>
      </w:r>
    </w:p>
    <w:p w14:paraId="781F7F75" w14:textId="715A7F71" w:rsidR="000F4DCC" w:rsidRDefault="00135E94" w:rsidP="00937D13">
      <w:pPr>
        <w:pStyle w:val="ListParagraph"/>
        <w:numPr>
          <w:ilvl w:val="0"/>
          <w:numId w:val="33"/>
        </w:numPr>
      </w:pPr>
      <w:r>
        <w:t>fitting</w:t>
      </w:r>
      <w:r w:rsidR="00232DD7">
        <w:t xml:space="preserve"> peaks to the (possibly filtered) raw data</w:t>
      </w:r>
    </w:p>
    <w:p w14:paraId="083DC986" w14:textId="734A6716" w:rsidR="000F4DCC" w:rsidRDefault="00135E94" w:rsidP="00937D13">
      <w:pPr>
        <w:pStyle w:val="ListParagraph"/>
        <w:numPr>
          <w:ilvl w:val="0"/>
          <w:numId w:val="33"/>
        </w:numPr>
      </w:pPr>
      <w:r>
        <w:t>estimation of baseline</w:t>
      </w:r>
      <w:r w:rsidR="00232DD7">
        <w:t xml:space="preserve"> sample</w:t>
      </w:r>
      <w:r w:rsidR="000F4DCC">
        <w:t xml:space="preserve"> points</w:t>
      </w:r>
    </w:p>
    <w:p w14:paraId="391088B3" w14:textId="238D9B3A" w:rsidR="000F4DCC" w:rsidRDefault="00232DD7" w:rsidP="00937D13">
      <w:pPr>
        <w:pStyle w:val="ListParagraph"/>
        <w:numPr>
          <w:ilvl w:val="0"/>
          <w:numId w:val="33"/>
        </w:numPr>
      </w:pPr>
      <w:r>
        <w:t>fitting an approximating curve</w:t>
      </w:r>
      <w:r w:rsidR="000F4DCC">
        <w:t xml:space="preserve"> to the baseline sample points</w:t>
      </w:r>
    </w:p>
    <w:p w14:paraId="76997387" w14:textId="3BC6D7BA" w:rsidR="000F4DCC" w:rsidRDefault="00232DD7" w:rsidP="00937D13">
      <w:pPr>
        <w:pStyle w:val="ListParagraph"/>
        <w:numPr>
          <w:ilvl w:val="0"/>
          <w:numId w:val="33"/>
        </w:numPr>
      </w:pPr>
      <w:r>
        <w:t xml:space="preserve">subtracting the baseline estimation curve from the </w:t>
      </w:r>
      <w:r w:rsidR="000F4DCC">
        <w:t>original (unfiltered) raw data</w:t>
      </w:r>
    </w:p>
    <w:p w14:paraId="1C40E3B3" w14:textId="77777777" w:rsidR="000F4DCC" w:rsidRDefault="00232DD7" w:rsidP="00937D13">
      <w:pPr>
        <w:pStyle w:val="ListParagraph"/>
        <w:numPr>
          <w:ilvl w:val="0"/>
          <w:numId w:val="33"/>
        </w:numPr>
      </w:pPr>
      <w:r>
        <w:t>discarding the peaks fit during this</w:t>
      </w:r>
      <w:r w:rsidR="000F4DCC">
        <w:t xml:space="preserve"> normalization phase.</w:t>
      </w:r>
    </w:p>
    <w:p w14:paraId="49B551DD" w14:textId="77777777" w:rsidR="000F4DCC" w:rsidRDefault="000F4DCC" w:rsidP="00937D13">
      <w:pPr>
        <w:pStyle w:val="ListParagraph"/>
      </w:pPr>
    </w:p>
    <w:p w14:paraId="7F90CE2D" w14:textId="074847C7" w:rsidR="000F4DCC" w:rsidRDefault="00232DD7">
      <w:r>
        <w:t>The second</w:t>
      </w:r>
      <w:r w:rsidR="0064374F">
        <w:t>, allele peak analysis,</w:t>
      </w:r>
      <w:r>
        <w:t xml:space="preserve"> phase i</w:t>
      </w:r>
      <w:r w:rsidR="000F4DCC">
        <w:t>ncludes:</w:t>
      </w:r>
    </w:p>
    <w:p w14:paraId="046DA40C" w14:textId="29D8B68F" w:rsidR="000F4DCC" w:rsidRDefault="00232DD7" w:rsidP="00937D13">
      <w:pPr>
        <w:pStyle w:val="ListParagraph"/>
        <w:numPr>
          <w:ilvl w:val="0"/>
          <w:numId w:val="34"/>
        </w:numPr>
      </w:pPr>
      <w:r>
        <w:t>fitting pe</w:t>
      </w:r>
      <w:r w:rsidR="000F4DCC">
        <w:t xml:space="preserve">aks to the </w:t>
      </w:r>
      <w:r w:rsidR="003B5F70">
        <w:t xml:space="preserve">unfiltered </w:t>
      </w:r>
      <w:r w:rsidR="000F4DCC">
        <w:t>normalized raw data, if normalization was selected, and to the original raw data, if not</w:t>
      </w:r>
    </w:p>
    <w:p w14:paraId="7209C86A" w14:textId="77777777" w:rsidR="000F4DCC" w:rsidRDefault="00232DD7" w:rsidP="00937D13">
      <w:pPr>
        <w:pStyle w:val="ListParagraph"/>
        <w:numPr>
          <w:ilvl w:val="0"/>
          <w:numId w:val="34"/>
        </w:numPr>
      </w:pPr>
      <w:r>
        <w:t>proceeding with the analysis of these peaks</w:t>
      </w:r>
      <w:r w:rsidR="006E43B6">
        <w:t xml:space="preserve"> for allele and artifact detection</w:t>
      </w:r>
      <w:r>
        <w:t>.</w:t>
      </w:r>
    </w:p>
    <w:p w14:paraId="3754A7A1" w14:textId="77777777" w:rsidR="000F4DCC" w:rsidRDefault="000F4DCC" w:rsidP="00937D13">
      <w:pPr>
        <w:pStyle w:val="ListParagraph"/>
      </w:pPr>
    </w:p>
    <w:p w14:paraId="174E149C" w14:textId="68A9FB2A" w:rsidR="008C7E4D" w:rsidRDefault="00232DD7">
      <w:r>
        <w:t>If normalization is not selected in the Lab Settings, only the second phase is performed</w:t>
      </w:r>
      <w:r w:rsidR="003B5F70">
        <w:t xml:space="preserve"> after static baseline removal</w:t>
      </w:r>
      <w:r>
        <w:t xml:space="preserve">.  </w:t>
      </w:r>
      <w:r w:rsidR="008C7E4D">
        <w:t>Ladder files and sample internal lane standard channels</w:t>
      </w:r>
      <w:r w:rsidR="002165DF">
        <w:t xml:space="preserve"> are subject to static baseline </w:t>
      </w:r>
      <w:r w:rsidR="00DA0909">
        <w:t>correction but</w:t>
      </w:r>
      <w:r w:rsidR="008C7E4D">
        <w:t xml:space="preserve"> are not analyzed for</w:t>
      </w:r>
      <w:r w:rsidR="002165DF">
        <w:t xml:space="preserve"> dynamically</w:t>
      </w:r>
      <w:r w:rsidR="008C7E4D">
        <w:t xml:space="preserve"> baseline</w:t>
      </w:r>
      <w:r w:rsidR="003B5F70">
        <w:t xml:space="preserve"> normalization</w:t>
      </w:r>
      <w:r w:rsidR="008C7E4D">
        <w:t>.</w:t>
      </w:r>
    </w:p>
    <w:p w14:paraId="769CA025" w14:textId="0CBD4003" w:rsidR="00D75B53" w:rsidRDefault="00D75B53" w:rsidP="008C7E4D"/>
    <w:p w14:paraId="534D6A03" w14:textId="7F7EAF6B" w:rsidR="00D6265A" w:rsidRDefault="00156432" w:rsidP="008C7E4D">
      <w:r>
        <w:t>Non-normalized data with baseline (blue) that is subtracted to normalize:</w:t>
      </w:r>
    </w:p>
    <w:p w14:paraId="20B63480" w14:textId="77777777" w:rsidR="00156432" w:rsidRDefault="00156432" w:rsidP="00156432">
      <w:r>
        <w:t xml:space="preserve">When the blue estimated baseline is subtracted the normalized raw baseline will be flat.  </w:t>
      </w:r>
    </w:p>
    <w:p w14:paraId="3A1C8F1D" w14:textId="77777777" w:rsidR="00156432" w:rsidRDefault="00156432" w:rsidP="008C7E4D"/>
    <w:p w14:paraId="1DAA9E0C" w14:textId="7DD36959" w:rsidR="00156432" w:rsidRDefault="00156432" w:rsidP="008C7E4D">
      <w:r>
        <w:rPr>
          <w:noProof/>
        </w:rPr>
        <w:drawing>
          <wp:inline distT="0" distB="0" distL="0" distR="0" wp14:anchorId="327D6DC0" wp14:editId="5511AB97">
            <wp:extent cx="4210050" cy="2116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8835" cy="2151303"/>
                    </a:xfrm>
                    <a:prstGeom prst="rect">
                      <a:avLst/>
                    </a:prstGeom>
                  </pic:spPr>
                </pic:pic>
              </a:graphicData>
            </a:graphic>
          </wp:inline>
        </w:drawing>
      </w:r>
    </w:p>
    <w:p w14:paraId="0E2928B2" w14:textId="21F099C6" w:rsidR="00D6265A" w:rsidRDefault="00D6265A" w:rsidP="008C7E4D"/>
    <w:p w14:paraId="6F99B001" w14:textId="760203FB" w:rsidR="00156432" w:rsidRDefault="00156432" w:rsidP="008C7E4D"/>
    <w:p w14:paraId="465FAA7F" w14:textId="77777777" w:rsidR="00156432" w:rsidRDefault="00156432" w:rsidP="008C7E4D"/>
    <w:p w14:paraId="4C1562BE" w14:textId="19007CD4" w:rsidR="002165DF" w:rsidRDefault="00C14F8F" w:rsidP="008C7E4D">
      <w:r>
        <w:t xml:space="preserve">If the user does not choose </w:t>
      </w:r>
      <w:r w:rsidR="008C7E4D">
        <w:t>dynamic baseline analysis</w:t>
      </w:r>
      <w:r w:rsidR="002165DF">
        <w:t>, or normalization</w:t>
      </w:r>
      <w:r w:rsidR="008C7E4D">
        <w:t xml:space="preserve">, OSIRIS behaves as it did in prior versions; it determines the </w:t>
      </w:r>
      <w:r w:rsidR="000F4DCC">
        <w:t xml:space="preserve">static </w:t>
      </w:r>
      <w:r w:rsidR="008C7E4D">
        <w:t xml:space="preserve">baseline at the </w:t>
      </w:r>
      <w:r w:rsidR="009C0128">
        <w:t>right-hand</w:t>
      </w:r>
      <w:r w:rsidR="008C7E4D">
        <w:t xml:space="preserve"> end of the raw data for each channel, then uses that as the </w:t>
      </w:r>
      <w:r w:rsidR="000F4DCC">
        <w:t>constant</w:t>
      </w:r>
      <w:r w:rsidR="002165DF">
        <w:t xml:space="preserve">, or static, </w:t>
      </w:r>
      <w:r w:rsidR="008C7E4D">
        <w:t>baseline (or zero) for the entire set of data points in that channel</w:t>
      </w:r>
      <w:r w:rsidR="002165DF">
        <w:t xml:space="preserve"> by subtracting it from all raw data values for the channel</w:t>
      </w:r>
      <w:r w:rsidR="008C7E4D">
        <w:t xml:space="preserve">.  </w:t>
      </w:r>
      <w:r w:rsidR="00DB16BC">
        <w:t xml:space="preserve">One output of this process is an estimation of the </w:t>
      </w:r>
      <w:hyperlink w:anchor="NoiseDefinition" w:history="1">
        <w:r w:rsidR="00DB16BC" w:rsidRPr="00371EC6">
          <w:rPr>
            <w:rStyle w:val="Hyperlink"/>
          </w:rPr>
          <w:t>noise level</w:t>
        </w:r>
      </w:hyperlink>
      <w:r w:rsidR="00DB16BC">
        <w:t xml:space="preserve"> in each channel.  This noise does not include </w:t>
      </w:r>
      <w:r w:rsidR="00DB16BC">
        <w:lastRenderedPageBreak/>
        <w:t>DNA fragment-related artifacts, which are handled elsewhere, but only electronic noise, generated by the operation of the laser and other equipment in processing the sample.  For OSIRIS, the per-channel noise is defined to be the maximum peak-to-trough displacement at the right-hand end of the raw data for each channel.</w:t>
      </w:r>
      <w:r w:rsidR="001630A9">
        <w:t xml:space="preserve">  For the more detailed algorithm, see “</w:t>
      </w:r>
      <w:hyperlink w:anchor="NoiseDefinition" w:history="1">
        <w:r w:rsidR="001630A9" w:rsidRPr="00DA0909">
          <w:rPr>
            <w:rStyle w:val="Hyperlink"/>
          </w:rPr>
          <w:t>Noise Estimation</w:t>
        </w:r>
      </w:hyperlink>
      <w:r w:rsidR="001630A9">
        <w:t>”.</w:t>
      </w:r>
      <w:r w:rsidR="00DB16BC">
        <w:t xml:space="preserve">  The estimated noise level is used throughout the analysis, notably for curve-fitting and for shoulder detection.</w:t>
      </w:r>
    </w:p>
    <w:p w14:paraId="4143F7A7" w14:textId="77777777" w:rsidR="002165DF" w:rsidRDefault="002165DF" w:rsidP="008C7E4D"/>
    <w:p w14:paraId="74A35F4D" w14:textId="1743FDCA" w:rsidR="002165DF" w:rsidRDefault="008C7E4D" w:rsidP="008C7E4D">
      <w:r>
        <w:t>The usual course of sample analysis</w:t>
      </w:r>
      <w:r w:rsidR="002165DF">
        <w:t>,</w:t>
      </w:r>
      <w:r>
        <w:t xml:space="preserve"> </w:t>
      </w:r>
      <w:r w:rsidR="002165DF">
        <w:t>after determining</w:t>
      </w:r>
      <w:r>
        <w:t xml:space="preserve"> the </w:t>
      </w:r>
      <w:r w:rsidR="0064374F">
        <w:t xml:space="preserve">static </w:t>
      </w:r>
      <w:r>
        <w:t xml:space="preserve">baseline from the raw </w:t>
      </w:r>
      <w:r w:rsidR="002165DF">
        <w:t>data</w:t>
      </w:r>
      <w:r>
        <w:t>, as described above,</w:t>
      </w:r>
      <w:r w:rsidR="002165DF">
        <w:t xml:space="preserve"> is to perform the following:</w:t>
      </w:r>
    </w:p>
    <w:p w14:paraId="5F1E8C5A" w14:textId="77777777" w:rsidR="002165DF" w:rsidRDefault="002165DF" w:rsidP="00DA0909">
      <w:pPr>
        <w:pStyle w:val="ListParagraph"/>
        <w:numPr>
          <w:ilvl w:val="0"/>
          <w:numId w:val="35"/>
        </w:numPr>
      </w:pPr>
      <w:r>
        <w:t>fit mathematical curves to the ILS channel peaks</w:t>
      </w:r>
    </w:p>
    <w:p w14:paraId="72F2924C" w14:textId="77777777" w:rsidR="002165DF" w:rsidRDefault="002165DF" w:rsidP="00DA0909">
      <w:pPr>
        <w:pStyle w:val="ListParagraph"/>
        <w:numPr>
          <w:ilvl w:val="0"/>
          <w:numId w:val="35"/>
        </w:numPr>
      </w:pPr>
      <w:r>
        <w:t>analyze the ILS</w:t>
      </w:r>
    </w:p>
    <w:p w14:paraId="5F255E12" w14:textId="1554149F" w:rsidR="002165DF" w:rsidRDefault="008C7E4D" w:rsidP="00DA0909">
      <w:pPr>
        <w:pStyle w:val="ListParagraph"/>
        <w:numPr>
          <w:ilvl w:val="0"/>
          <w:numId w:val="35"/>
        </w:numPr>
      </w:pPr>
      <w:r>
        <w:t>fit mathematical curves to the peaks of each</w:t>
      </w:r>
      <w:r w:rsidR="002165DF">
        <w:t xml:space="preserve"> remaining channel</w:t>
      </w:r>
    </w:p>
    <w:p w14:paraId="029A8A0C" w14:textId="55A7CD69" w:rsidR="002165DF" w:rsidRDefault="002165DF" w:rsidP="00DA0909">
      <w:pPr>
        <w:pStyle w:val="ListParagraph"/>
        <w:numPr>
          <w:ilvl w:val="0"/>
          <w:numId w:val="35"/>
        </w:numPr>
      </w:pPr>
      <w:r>
        <w:t>analyze the remaining channels according to the type of data set (ladder or sample).</w:t>
      </w:r>
    </w:p>
    <w:p w14:paraId="2DAE2608" w14:textId="77777777" w:rsidR="002165DF" w:rsidRDefault="002165DF"/>
    <w:p w14:paraId="4F2803EF" w14:textId="5827F1AC" w:rsidR="006B4414" w:rsidRDefault="008C7E4D">
      <w:r>
        <w:t xml:space="preserve">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w:t>
      </w:r>
      <w:r w:rsidR="00C14F8F">
        <w:t>surrounding</w:t>
      </w:r>
      <w:r>
        <w:t xml:space="preserve"> the peak, resulting in very small raw peaks fit with curves </w:t>
      </w:r>
      <w:r w:rsidR="006B4414">
        <w:t xml:space="preserve">that have </w:t>
      </w:r>
      <w:r>
        <w:t xml:space="preserve">artificially elevated RFU values and wide bases.  Additionally, where the raw baseline is elevated above the analysis threshold, small deviations in the raw data may be fit as curves.  </w:t>
      </w:r>
    </w:p>
    <w:p w14:paraId="218C35A0" w14:textId="77777777" w:rsidR="006B4414" w:rsidRDefault="006B4414" w:rsidP="008C7E4D"/>
    <w:p w14:paraId="29796C28" w14:textId="65C6D405" w:rsidR="008C7E4D" w:rsidRDefault="00E553F5" w:rsidP="00937D13">
      <w:r>
        <w:t xml:space="preserve">This issue can be corrected in </w:t>
      </w:r>
      <w:r w:rsidR="008C7E4D">
        <w:t>datasets where the raw baseline is significantly elevated</w:t>
      </w:r>
      <w:r>
        <w:t xml:space="preserve"> by choosing dynamic normalization: </w:t>
      </w:r>
      <w:r w:rsidR="008C7E4D">
        <w:t>dynamically approximating the true baseline from the raw data and subtracting it from the raw data so that the raw data has a zero baseline</w:t>
      </w:r>
      <w:r w:rsidR="005F757D">
        <w:t xml:space="preserve">. That </w:t>
      </w:r>
      <w:r>
        <w:t xml:space="preserve">allows </w:t>
      </w:r>
      <w:r w:rsidR="005F757D">
        <w:t>improved</w:t>
      </w:r>
      <w:r>
        <w:t xml:space="preserve"> curve fitting and </w:t>
      </w:r>
      <w:r w:rsidR="005F757D">
        <w:t>improved</w:t>
      </w:r>
      <w:r>
        <w:t xml:space="preserve"> peak height and area calculation</w:t>
      </w:r>
      <w:r w:rsidR="008C7E4D">
        <w:t>.</w:t>
      </w:r>
      <w:r w:rsidR="002165DF">
        <w:t xml:space="preserve">  The rest of this appendix describes options for normalization.</w:t>
      </w:r>
    </w:p>
    <w:p w14:paraId="6D3EA50D" w14:textId="5D82BCCC" w:rsidR="00D75B53" w:rsidRDefault="00D75B53" w:rsidP="008C7E4D"/>
    <w:p w14:paraId="2504E081" w14:textId="1F7C9940" w:rsidR="00232DD7" w:rsidRDefault="00232DD7" w:rsidP="00232DD7">
      <w:pPr>
        <w:pStyle w:val="Heading3"/>
      </w:pPr>
      <w:bookmarkStart w:id="369" w:name="RawDataFiltering"/>
      <w:bookmarkStart w:id="370" w:name="_Toc521412229"/>
      <w:bookmarkStart w:id="371" w:name="_Toc32270487"/>
      <w:r>
        <w:t>Raw data filtering</w:t>
      </w:r>
      <w:bookmarkEnd w:id="369"/>
      <w:r w:rsidRPr="00D75B53">
        <w:t>:</w:t>
      </w:r>
      <w:bookmarkEnd w:id="370"/>
      <w:bookmarkEnd w:id="371"/>
      <w:r w:rsidRPr="00D75B53">
        <w:t xml:space="preserve">  </w:t>
      </w:r>
    </w:p>
    <w:p w14:paraId="472585B6" w14:textId="77777777" w:rsidR="00232DD7" w:rsidRPr="00D75B53" w:rsidRDefault="00232DD7" w:rsidP="00232DD7"/>
    <w:p w14:paraId="7B91D77D" w14:textId="0F12F360" w:rsidR="00232DD7" w:rsidRDefault="00232DD7" w:rsidP="00232DD7">
      <w:r>
        <w:t xml:space="preserve">Sometimes, the noise level in the raw data interferes with OSIRIS’ ability to fit peaks reliably, especially if there is an elevated baseline.  In this case, the algorithm may become confused between noise and an actual peak.  Filtering provides a way for the algorithm to precondition the data prior to estimating the baseline.  All filtering algorithms rely on the principle that replacing a raw data value with an average of </w:t>
      </w:r>
      <w:r w:rsidR="005D7BC7">
        <w:t xml:space="preserve">nearby </w:t>
      </w:r>
      <w:r>
        <w:t xml:space="preserve">raw data values tends to </w:t>
      </w:r>
      <w:r w:rsidR="006E43B6">
        <w:t>flatten</w:t>
      </w:r>
      <w:r>
        <w:t xml:space="preserve"> the noise</w:t>
      </w:r>
      <w:r w:rsidR="001572C7">
        <w:t>, or reduce its intensity</w:t>
      </w:r>
      <w:r>
        <w:t xml:space="preserve">.  </w:t>
      </w:r>
      <w:r w:rsidR="005D7BC7">
        <w:t xml:space="preserve">An </w:t>
      </w:r>
      <w:r w:rsidR="008073B1">
        <w:t>averaged</w:t>
      </w:r>
      <w:r>
        <w:t xml:space="preserve"> elevated baseline tends to remain ele</w:t>
      </w:r>
      <w:r w:rsidR="008073B1">
        <w:t>vated at the same (average) level as the original raw data, but with less peak-to-trough noise.</w:t>
      </w:r>
    </w:p>
    <w:p w14:paraId="4F64F8DE" w14:textId="6FAC29F9" w:rsidR="008073B1" w:rsidRDefault="008073B1" w:rsidP="00232DD7"/>
    <w:p w14:paraId="5F2DF05E" w14:textId="35220EE8" w:rsidR="008073B1" w:rsidRDefault="008073B1" w:rsidP="00232DD7">
      <w:r>
        <w:t>OSIRIS offers a choice of three different filtering algorithms.  The first is a simple so-called low pass filter that effectively averages a raw data value with previous values included within a user-specified window.</w:t>
      </w:r>
      <w:r w:rsidR="00905503">
        <w:t xml:space="preserve">  We call it a single pass filter.</w:t>
      </w:r>
      <w:r>
        <w:t xml:space="preserve">  This filter is effective at reducing </w:t>
      </w:r>
      <w:r w:rsidR="00DA0909">
        <w:t>noise but</w:t>
      </w:r>
      <w:r>
        <w:t xml:space="preserve"> has two disadvantages.  The first is that it tends to lower peaks and move them to the right.  (A peak that occurred at time t in the raw data plot, will occur at some later time in the filtered raw data plot.)  The second disadvantage is that, even though the filter </w:t>
      </w:r>
      <w:r w:rsidR="005D7BC7">
        <w:t xml:space="preserve">generally </w:t>
      </w:r>
      <w:r>
        <w:t xml:space="preserve">reduces high frequency noise, it can also introduce artifactual high frequency noise on occasion.  </w:t>
      </w:r>
    </w:p>
    <w:p w14:paraId="295DB715" w14:textId="77777777" w:rsidR="008073B1" w:rsidRDefault="008073B1" w:rsidP="00232DD7"/>
    <w:p w14:paraId="3AD320AE" w14:textId="7766376E" w:rsidR="008073B1" w:rsidRDefault="008073B1" w:rsidP="00232DD7">
      <w:r>
        <w:t>The second filter</w:t>
      </w:r>
      <w:r w:rsidR="00905503">
        <w:t>, called a triple pass filter,</w:t>
      </w:r>
      <w:r>
        <w:t xml:space="preserve"> is similar to the first, except that it is repeated three times with successively decreasing window widths.  This filter overcomes the second disadvantage of the first filter.  It no longer introduces high frequency noise, and therefore, if</w:t>
      </w:r>
      <w:r w:rsidR="00905503">
        <w:t xml:space="preserve"> the user wishes to use a low pass filter, the triple pass filter is the one to select.  Even so, the triple pass filter, like the low pass filter,</w:t>
      </w:r>
      <w:r w:rsidR="000F4DCC">
        <w:t xml:space="preserve"> lowers peaks and</w:t>
      </w:r>
      <w:r w:rsidR="00905503">
        <w:t xml:space="preserve"> moves </w:t>
      </w:r>
      <w:r w:rsidR="000F4DCC">
        <w:t>them</w:t>
      </w:r>
      <w:r w:rsidR="00905503">
        <w:t xml:space="preserve"> to the right.</w:t>
      </w:r>
    </w:p>
    <w:p w14:paraId="6510D43C" w14:textId="51AAEE71" w:rsidR="00905503" w:rsidRDefault="00905503" w:rsidP="00232DD7"/>
    <w:p w14:paraId="258A4D6E" w14:textId="1F98C776" w:rsidR="00905503" w:rsidRDefault="00905503" w:rsidP="00232DD7">
      <w:r>
        <w:t xml:space="preserve">The third filter, introduced in Version 2.11, keeps peaks in their original position.  We call it the averaging-in-place filter.  It averages a raw data value with the values within a specified window to the left and to the right.  In addition, unlike traditional filters, in creating a plot of filtered values, the averaging-in-place filter </w:t>
      </w:r>
      <w:r w:rsidR="005D7BC7">
        <w:t>compares</w:t>
      </w:r>
      <w:r>
        <w:t xml:space="preserve"> the averaged raw data value to the original raw data value.  If the difference between the two exceeds a user-specified threshold, then that </w:t>
      </w:r>
      <w:r w:rsidR="005D7BC7">
        <w:t>point</w:t>
      </w:r>
      <w:r>
        <w:t xml:space="preserve"> is at or near an actual peak and the filter simply copies the original</w:t>
      </w:r>
      <w:r w:rsidR="006E43B6">
        <w:t xml:space="preserve"> raw data</w:t>
      </w:r>
      <w:r>
        <w:t xml:space="preserve"> value into the plot of filtered values.  In other words, not only are peak </w:t>
      </w:r>
      <w:r w:rsidRPr="00E34BF4">
        <w:rPr>
          <w:i/>
        </w:rPr>
        <w:t>locations</w:t>
      </w:r>
      <w:r>
        <w:t xml:space="preserve"> left unchanged, peak </w:t>
      </w:r>
      <w:r w:rsidRPr="00E34BF4">
        <w:rPr>
          <w:i/>
        </w:rPr>
        <w:t>heights</w:t>
      </w:r>
      <w:r>
        <w:t xml:space="preserve"> are left unchanged by the averaging-</w:t>
      </w:r>
      <w:r>
        <w:lastRenderedPageBreak/>
        <w:t>in-place filter.  Testing has shown that, of the three filters, the averaging-in-place filter provides the best environment for subsequent baseline estimation.</w:t>
      </w:r>
    </w:p>
    <w:p w14:paraId="5F6F764E" w14:textId="521A682D" w:rsidR="00905503" w:rsidRDefault="00905503" w:rsidP="00232DD7"/>
    <w:p w14:paraId="5A1B5805" w14:textId="0C2525C4" w:rsidR="00905503" w:rsidRDefault="00905503" w:rsidP="00232DD7">
      <w:r>
        <w:t>Note that, regardless of which filtering algorithm is selected (if any), raw data filtering affects only the estimation of the baseline and subsequent normalization.</w:t>
      </w:r>
      <w:r w:rsidR="00570B77">
        <w:t xml:space="preserve">  The </w:t>
      </w:r>
      <w:r w:rsidR="00C46CEF">
        <w:t xml:space="preserve">raw </w:t>
      </w:r>
      <w:r w:rsidR="00570B77">
        <w:t xml:space="preserve">data values that are subject to final analysis </w:t>
      </w:r>
      <w:r w:rsidR="00C46CEF">
        <w:t xml:space="preserve">of alleles, artifacts and other quality issues </w:t>
      </w:r>
      <w:r w:rsidR="00570B77">
        <w:t>are not filtered.  They consist of the original raw data with a baseline normalization curve subtracted.</w:t>
      </w:r>
    </w:p>
    <w:p w14:paraId="3236F8F3" w14:textId="77777777" w:rsidR="008C7E4D" w:rsidRDefault="008C7E4D" w:rsidP="00D75B53">
      <w:pPr>
        <w:pStyle w:val="Heading3"/>
      </w:pPr>
      <w:bookmarkStart w:id="372" w:name="_Detecting_the_true"/>
      <w:bookmarkStart w:id="373" w:name="_Toc521412230"/>
      <w:bookmarkStart w:id="374" w:name="_Toc32270488"/>
      <w:bookmarkEnd w:id="372"/>
      <w:r w:rsidRPr="00D75B53">
        <w:t>Detecting the true baseline:</w:t>
      </w:r>
      <w:bookmarkEnd w:id="373"/>
      <w:bookmarkEnd w:id="374"/>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6235B0"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specified parameter called the Baseline Estimation Threshold, which has a default value of 1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w:t>
      </w:r>
      <w:r w:rsidR="009C0128">
        <w:t>collected,</w:t>
      </w:r>
      <w:r>
        <w:t xml:space="preserve">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all of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23C4353D" w14:textId="094D1DA2" w:rsidR="002165DF" w:rsidRDefault="002165DF">
      <w:r>
        <w:br w:type="page"/>
      </w:r>
    </w:p>
    <w:p w14:paraId="24BD6FB3" w14:textId="49ACB567" w:rsidR="006E1BA3" w:rsidRDefault="006E1BA3" w:rsidP="006E1BA3">
      <w:pPr>
        <w:pStyle w:val="Heading2"/>
      </w:pPr>
      <w:bookmarkStart w:id="375" w:name="_Toc521412231"/>
      <w:bookmarkStart w:id="376" w:name="_Toc32270489"/>
      <w:r>
        <w:lastRenderedPageBreak/>
        <w:t xml:space="preserve">Appendix </w:t>
      </w:r>
      <w:r w:rsidR="00CE0B4E">
        <w:t>I</w:t>
      </w:r>
      <w:r>
        <w:t>.  Troubleshooting and FAQ</w:t>
      </w:r>
      <w:bookmarkEnd w:id="375"/>
      <w:bookmarkEnd w:id="376"/>
    </w:p>
    <w:p w14:paraId="1272E51F" w14:textId="77777777" w:rsidR="006E1BA3" w:rsidRDefault="006E1BA3" w:rsidP="006E1BA3"/>
    <w:p w14:paraId="5CCC877D" w14:textId="77777777" w:rsidR="006E1BA3" w:rsidRDefault="006E1BA3" w:rsidP="006E1BA3">
      <w:pPr>
        <w:pStyle w:val="Heading3"/>
      </w:pPr>
      <w:bookmarkStart w:id="377" w:name="_Troubleshooting"/>
      <w:bookmarkStart w:id="378" w:name="_Toc521412232"/>
      <w:bookmarkStart w:id="379" w:name="_Toc32270490"/>
      <w:bookmarkEnd w:id="377"/>
      <w:r>
        <w:t>Troubleshooting</w:t>
      </w:r>
      <w:bookmarkEnd w:id="378"/>
      <w:bookmarkEnd w:id="37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2D4187" w14:paraId="3F2B2A8B" w14:textId="77777777" w:rsidTr="00732CAB">
        <w:trPr>
          <w:cantSplit/>
        </w:trPr>
        <w:tc>
          <w:tcPr>
            <w:tcW w:w="3603" w:type="dxa"/>
            <w:vMerge w:val="restart"/>
            <w:shd w:val="clear" w:color="auto" w:fill="auto"/>
          </w:tcPr>
          <w:p w14:paraId="77E00ADA" w14:textId="2782FBC1" w:rsidR="002D4187" w:rsidRDefault="002D4187" w:rsidP="002D4187">
            <w:r>
              <w:t>My analysis failed</w:t>
            </w:r>
          </w:p>
        </w:tc>
        <w:tc>
          <w:tcPr>
            <w:tcW w:w="6467" w:type="dxa"/>
            <w:shd w:val="clear" w:color="auto" w:fill="auto"/>
          </w:tcPr>
          <w:p w14:paraId="690D52B7" w14:textId="1DA07018" w:rsidR="002D4187" w:rsidRDefault="002D4187" w:rsidP="002D4187">
            <w:r>
              <w:t xml:space="preserve">The most common cause of analysis failure is selection of the wrong kit or ILS definition in the Operating Procedure.  Ensure that the correct kit and ILS combination is selected in the Operating Procedure being used for the analysis.  </w:t>
            </w:r>
          </w:p>
        </w:tc>
      </w:tr>
      <w:tr w:rsidR="002D4187" w14:paraId="11622C33" w14:textId="77777777" w:rsidTr="00732CAB">
        <w:trPr>
          <w:cantSplit/>
        </w:trPr>
        <w:tc>
          <w:tcPr>
            <w:tcW w:w="3603" w:type="dxa"/>
            <w:vMerge/>
            <w:shd w:val="clear" w:color="auto" w:fill="auto"/>
          </w:tcPr>
          <w:p w14:paraId="29B132EF" w14:textId="4D1FBA77" w:rsidR="002D4187" w:rsidRDefault="002D4187" w:rsidP="002D4187"/>
        </w:tc>
        <w:tc>
          <w:tcPr>
            <w:tcW w:w="6467" w:type="dxa"/>
            <w:shd w:val="clear" w:color="auto" w:fill="auto"/>
          </w:tcPr>
          <w:p w14:paraId="0DFBD68A" w14:textId="7577FCEF" w:rsidR="002D4187" w:rsidRDefault="002D4187" w:rsidP="002D4187">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2D4187" w14:paraId="073816FF" w14:textId="77777777" w:rsidTr="00732CAB">
        <w:trPr>
          <w:cantSplit/>
        </w:trPr>
        <w:tc>
          <w:tcPr>
            <w:tcW w:w="3603" w:type="dxa"/>
            <w:vMerge/>
            <w:shd w:val="clear" w:color="auto" w:fill="auto"/>
          </w:tcPr>
          <w:p w14:paraId="6CCF07FD" w14:textId="77777777" w:rsidR="002D4187" w:rsidRDefault="002D4187" w:rsidP="002D4187"/>
        </w:tc>
        <w:tc>
          <w:tcPr>
            <w:tcW w:w="6467" w:type="dxa"/>
            <w:shd w:val="clear" w:color="auto" w:fill="auto"/>
          </w:tcPr>
          <w:p w14:paraId="61C9678E" w14:textId="77777777" w:rsidR="002D4187" w:rsidRDefault="002D4187" w:rsidP="002D4187">
            <w:r>
              <w:t xml:space="preserve">No ladder sample was present, or the file name did not contain the ladder file search string.  OSIRIS requires a ladder for analysis.  </w:t>
            </w:r>
          </w:p>
          <w:p w14:paraId="59C0F5D1" w14:textId="77777777" w:rsidR="002D4187" w:rsidRDefault="002D4187" w:rsidP="002D4187"/>
          <w:p w14:paraId="5D725BC9" w14:textId="5AA34C15" w:rsidR="002D4187" w:rsidRDefault="002D4187" w:rsidP="002D4187">
            <w:r>
              <w:t>OSIRIS must have at least one acceptable ladder for the analysis to succeed. If the expected ILS or ladder allele peaks are below the analysis threshold or not present (e.g., cut off in collection) the ladder will fail to analyze.  By opening a failed analysis, it may be possible to examine the ladder peaks to determine if the ladder was the reason the batch failed.</w:t>
            </w:r>
          </w:p>
        </w:tc>
      </w:tr>
      <w:tr w:rsidR="002D4187" w14:paraId="24F48BDC" w14:textId="77777777" w:rsidTr="00732CAB">
        <w:trPr>
          <w:cantSplit/>
        </w:trPr>
        <w:tc>
          <w:tcPr>
            <w:tcW w:w="3603" w:type="dxa"/>
            <w:vMerge/>
            <w:shd w:val="clear" w:color="auto" w:fill="auto"/>
          </w:tcPr>
          <w:p w14:paraId="0DD6FA79" w14:textId="77777777" w:rsidR="002D4187" w:rsidRDefault="002D4187" w:rsidP="002D4187"/>
        </w:tc>
        <w:tc>
          <w:tcPr>
            <w:tcW w:w="6467" w:type="dxa"/>
            <w:shd w:val="clear" w:color="auto" w:fill="auto"/>
          </w:tcPr>
          <w:p w14:paraId="0B53B287" w14:textId="77777777" w:rsidR="002D4187" w:rsidRDefault="002D4187" w:rsidP="002D4187">
            <w:r>
              <w:t>Artifact peaks made it impossible to analyze the ladder ILS.  Sometimes this can be alleviated by adjusting the ILS analysis thresholds.  Otherwise re-prepare or re-inject the ladder.</w:t>
            </w:r>
          </w:p>
        </w:tc>
      </w:tr>
      <w:tr w:rsidR="002D4187" w14:paraId="6A5A2BEE" w14:textId="77777777" w:rsidTr="00732CAB">
        <w:trPr>
          <w:cantSplit/>
        </w:trPr>
        <w:tc>
          <w:tcPr>
            <w:tcW w:w="3603" w:type="dxa"/>
            <w:vMerge/>
            <w:shd w:val="clear" w:color="auto" w:fill="auto"/>
          </w:tcPr>
          <w:p w14:paraId="54A62DD8" w14:textId="77777777" w:rsidR="002D4187" w:rsidRDefault="002D4187" w:rsidP="002D4187"/>
        </w:tc>
        <w:tc>
          <w:tcPr>
            <w:tcW w:w="6467" w:type="dxa"/>
            <w:shd w:val="clear" w:color="auto" w:fill="auto"/>
          </w:tcPr>
          <w:p w14:paraId="063996C8" w14:textId="77777777" w:rsidR="002D4187" w:rsidRDefault="002D4187" w:rsidP="002D4187">
            <w:r>
              <w:t>The ladder’s ILS peaks are below threshold.  Adjust the ILS analysis thresholds.  Otherwise re-prepare or re-inject the ladder.</w:t>
            </w:r>
          </w:p>
        </w:tc>
      </w:tr>
      <w:tr w:rsidR="002D4187" w14:paraId="7C082321" w14:textId="77777777" w:rsidTr="00732CAB">
        <w:trPr>
          <w:cantSplit/>
        </w:trPr>
        <w:tc>
          <w:tcPr>
            <w:tcW w:w="3603" w:type="dxa"/>
            <w:vMerge/>
            <w:shd w:val="clear" w:color="auto" w:fill="auto"/>
          </w:tcPr>
          <w:p w14:paraId="205428EC" w14:textId="77777777" w:rsidR="002D4187" w:rsidRDefault="002D4187" w:rsidP="002D4187"/>
        </w:tc>
        <w:tc>
          <w:tcPr>
            <w:tcW w:w="6467" w:type="dxa"/>
            <w:shd w:val="clear" w:color="auto" w:fill="auto"/>
          </w:tcPr>
          <w:p w14:paraId="57B2A8F2" w14:textId="77777777" w:rsidR="002D4187" w:rsidRDefault="002D4187" w:rsidP="002D4187">
            <w:r>
              <w:t>The ladder’s peaks have artifacts or are below threshold.  Sometimes this can be alleviated by adjusting the Ladder analysis thresholds.  Otherwise re-prepare or re-inject the ladder.</w:t>
            </w:r>
          </w:p>
        </w:tc>
      </w:tr>
      <w:tr w:rsidR="002D4187" w14:paraId="339C0BA7" w14:textId="77777777" w:rsidTr="00732CAB">
        <w:trPr>
          <w:cantSplit/>
        </w:trPr>
        <w:tc>
          <w:tcPr>
            <w:tcW w:w="3603" w:type="dxa"/>
            <w:shd w:val="clear" w:color="auto" w:fill="auto"/>
          </w:tcPr>
          <w:p w14:paraId="59BD61A5" w14:textId="071A9C22" w:rsidR="002D4187" w:rsidRDefault="002D4187" w:rsidP="002D4187">
            <w:r>
              <w:t>I can’t select .fsa/.hid files to analyze on the Mac</w:t>
            </w:r>
          </w:p>
        </w:tc>
        <w:tc>
          <w:tcPr>
            <w:tcW w:w="6467" w:type="dxa"/>
            <w:shd w:val="clear" w:color="auto" w:fill="auto"/>
          </w:tcPr>
          <w:p w14:paraId="5157E293" w14:textId="2B1389BE" w:rsidR="002D4187" w:rsidRDefault="002D4187" w:rsidP="002D4187">
            <w:r>
              <w:t xml:space="preserve">When starting a new analysis, if you browse to a folder containing .fsa or .hid files, the files themselves will be grayed out and cannot be selected.  However, selecting the </w:t>
            </w:r>
            <w:r w:rsidRPr="007C263F">
              <w:rPr>
                <w:u w:val="single"/>
              </w:rPr>
              <w:t>folder</w:t>
            </w:r>
            <w:r>
              <w:t xml:space="preserve"> containing the files is allowed.  OSIRIS analyzes all the files in the selected folder and any subfolders.</w:t>
            </w:r>
          </w:p>
        </w:tc>
      </w:tr>
      <w:tr w:rsidR="002D4187" w14:paraId="567BA924" w14:textId="77777777" w:rsidTr="00732CAB">
        <w:trPr>
          <w:cantSplit/>
        </w:trPr>
        <w:tc>
          <w:tcPr>
            <w:tcW w:w="3603" w:type="dxa"/>
            <w:shd w:val="clear" w:color="auto" w:fill="auto"/>
          </w:tcPr>
          <w:p w14:paraId="5F38934F" w14:textId="77777777" w:rsidR="002D4187" w:rsidRDefault="002D4187" w:rsidP="002D4187">
            <w:r>
              <w:t>My .hid/.fsa analysis failed</w:t>
            </w:r>
          </w:p>
        </w:tc>
        <w:tc>
          <w:tcPr>
            <w:tcW w:w="6467" w:type="dxa"/>
            <w:shd w:val="clear" w:color="auto" w:fill="auto"/>
          </w:tcPr>
          <w:p w14:paraId="18783450" w14:textId="1281ADD6" w:rsidR="002D4187" w:rsidRDefault="002D4187" w:rsidP="002D4187">
            <w:r>
              <w:t xml:space="preserve">The Operating Procedure must be set for the correct file type on the </w:t>
            </w:r>
            <w:r w:rsidRPr="00CD13DF">
              <w:rPr>
                <w:rStyle w:val="FixedChar"/>
              </w:rPr>
              <w:t>General</w:t>
            </w:r>
            <w:r>
              <w:t xml:space="preserve"> tab of the Lab Settings or the analysis will fail because no files of the expected type are present.  If you select the failed run and click the details button, at the bottom of the list there will be a “</w:t>
            </w:r>
            <w:r w:rsidRPr="00F8676C">
              <w:t>Project did not meet expectations</w:t>
            </w:r>
            <w:r>
              <w:t>…</w:t>
            </w:r>
            <w:r w:rsidRPr="00F8676C">
              <w:t>No satisfactory ladder found</w:t>
            </w:r>
            <w:r>
              <w:t>…</w:t>
            </w:r>
            <w:r w:rsidRPr="00F8676C">
              <w:t>Ending</w:t>
            </w:r>
            <w:r>
              <w:t>” error message.  Make sure that the correct file type is selected and reanalyze.  Analysis of a directory tree with multiple file types will succeed only in those subfolders containing the expected file type.</w:t>
            </w:r>
          </w:p>
        </w:tc>
      </w:tr>
      <w:tr w:rsidR="002D4187" w14:paraId="73AA45DA" w14:textId="77777777" w:rsidTr="00732CAB">
        <w:trPr>
          <w:cantSplit/>
        </w:trPr>
        <w:tc>
          <w:tcPr>
            <w:tcW w:w="3603" w:type="dxa"/>
            <w:tcBorders>
              <w:bottom w:val="single" w:sz="4" w:space="0" w:color="000000"/>
            </w:tcBorders>
            <w:shd w:val="clear" w:color="auto" w:fill="auto"/>
          </w:tcPr>
          <w:p w14:paraId="2C344447" w14:textId="20399E3D" w:rsidR="002D4187" w:rsidRDefault="002D4187" w:rsidP="002D4187">
            <w:r>
              <w:t xml:space="preserve">I installed OSIRIS, but I can’t find the \Volumes </w:t>
            </w:r>
            <w:r w:rsidR="00967AEA">
              <w:t xml:space="preserve">or \site </w:t>
            </w:r>
            <w:r>
              <w:t>directory.</w:t>
            </w:r>
          </w:p>
        </w:tc>
        <w:tc>
          <w:tcPr>
            <w:tcW w:w="6467" w:type="dxa"/>
            <w:shd w:val="clear" w:color="auto" w:fill="auto"/>
          </w:tcPr>
          <w:p w14:paraId="6C2C1EE6" w14:textId="2327FEB3" w:rsidR="002D4187" w:rsidRDefault="002D4187" w:rsidP="003E588D">
            <w:r>
              <w:t>The Volumes directory is not created until the user creates the first custom Operating Procedure using one of the default Operating Procedures as a template.</w:t>
            </w:r>
            <w:r w:rsidR="00967AEA">
              <w:t xml:space="preserve">  You can find the location of your </w:t>
            </w:r>
            <w:r w:rsidR="00967AEA" w:rsidRPr="007C263F">
              <w:rPr>
                <w:rStyle w:val="FixedChar"/>
              </w:rPr>
              <w:t>\Volumes</w:t>
            </w:r>
            <w:r w:rsidR="00967AEA">
              <w:t xml:space="preserve"> directory</w:t>
            </w:r>
            <w:r w:rsidR="00403985">
              <w:t xml:space="preserve"> in</w:t>
            </w:r>
            <w:r w:rsidR="0069418C">
              <w:t xml:space="preserve"> your site folder.</w:t>
            </w:r>
            <w:r w:rsidR="00470213">
              <w:t xml:space="preserve">  The </w:t>
            </w:r>
            <w:r w:rsidR="00470213" w:rsidRPr="003E588D">
              <w:t>site</w:t>
            </w:r>
            <w:r w:rsidR="00470213" w:rsidRPr="008B42E9">
              <w:t xml:space="preserve"> </w:t>
            </w:r>
            <w:r w:rsidR="0069418C">
              <w:t>folder</w:t>
            </w:r>
            <w:r w:rsidR="00470213">
              <w:t xml:space="preserve"> should be automatically created unless the user does not have the necessary </w:t>
            </w:r>
            <w:r w:rsidR="00F9088C">
              <w:t xml:space="preserve">write privileges. </w:t>
            </w:r>
            <w:r w:rsidR="0069418C">
              <w:t xml:space="preserve"> See Appendix B. </w:t>
            </w:r>
            <w:hyperlink w:anchor="_Site_Folder_location" w:history="1">
              <w:r w:rsidR="003E588D">
                <w:rPr>
                  <w:rStyle w:val="Hyperlink"/>
                </w:rPr>
                <w:t>Site Folder location</w:t>
              </w:r>
            </w:hyperlink>
            <w:r w:rsidR="0069418C">
              <w:t xml:space="preserve">  for detailed information.</w:t>
            </w:r>
          </w:p>
        </w:tc>
      </w:tr>
      <w:tr w:rsidR="002D4187" w14:paraId="2E49E81A" w14:textId="77777777" w:rsidTr="00732CAB">
        <w:trPr>
          <w:cantSplit/>
        </w:trPr>
        <w:tc>
          <w:tcPr>
            <w:tcW w:w="3603" w:type="dxa"/>
            <w:vMerge w:val="restart"/>
            <w:shd w:val="clear" w:color="auto" w:fill="auto"/>
          </w:tcPr>
          <w:p w14:paraId="3B1B213E" w14:textId="77777777" w:rsidR="002D4187" w:rsidRDefault="002D4187" w:rsidP="002D4187">
            <w:r>
              <w:lastRenderedPageBreak/>
              <w:t>I can’t edit the Operating Procedure</w:t>
            </w:r>
          </w:p>
          <w:p w14:paraId="47757B0A" w14:textId="539A4290" w:rsidR="002D4187" w:rsidRDefault="002D4187" w:rsidP="002D4187"/>
        </w:tc>
        <w:tc>
          <w:tcPr>
            <w:tcW w:w="6467" w:type="dxa"/>
            <w:shd w:val="clear" w:color="auto" w:fill="auto"/>
          </w:tcPr>
          <w:p w14:paraId="00FE13CA" w14:textId="6DDFB182" w:rsidR="002D4187" w:rsidRDefault="002D4187" w:rsidP="002D4187">
            <w:r w:rsidRPr="0075078D">
              <w:t>To edit an Operating Procedure, you must have write permission to the site settings folder and its subfolder</w:t>
            </w:r>
            <w:r>
              <w:t>s.  To view this folder, select “</w:t>
            </w:r>
            <w:r w:rsidRPr="0075078D">
              <w:t>Show site settings folder...</w:t>
            </w:r>
            <w:r>
              <w:t>”</w:t>
            </w:r>
            <w:r w:rsidRPr="0075078D">
              <w:t xml:space="preserve"> from the </w:t>
            </w:r>
            <w:r>
              <w:t>“</w:t>
            </w:r>
            <w:r w:rsidRPr="0075078D">
              <w:t>Tools</w:t>
            </w:r>
            <w:r>
              <w:t>”</w:t>
            </w:r>
            <w:r w:rsidRPr="0075078D">
              <w:t xml:space="preserve"> menu on the menu bar.</w:t>
            </w:r>
            <w:r w:rsidR="009B6BF2">
              <w:t xml:space="preserve">  If the user does not have an account with administrative permissions, an administrator account will need to change the permissions</w:t>
            </w:r>
            <w:r w:rsidR="006A4764">
              <w:t xml:space="preserve">.  See Appendix B, </w:t>
            </w:r>
            <w:hyperlink w:anchor="_Permissions_for_Site" w:history="1">
              <w:r w:rsidR="006A4764" w:rsidRPr="006A4764">
                <w:rPr>
                  <w:rStyle w:val="Hyperlink"/>
                </w:rPr>
                <w:t>Permissions for Site and Volumes directory</w:t>
              </w:r>
            </w:hyperlink>
            <w:r w:rsidR="006A4764">
              <w:t xml:space="preserve"> for more information.</w:t>
            </w:r>
          </w:p>
        </w:tc>
      </w:tr>
      <w:tr w:rsidR="002D4187" w14:paraId="6ECB9D69" w14:textId="77777777" w:rsidTr="00732CAB">
        <w:trPr>
          <w:cantSplit/>
        </w:trPr>
        <w:tc>
          <w:tcPr>
            <w:tcW w:w="3603" w:type="dxa"/>
            <w:vMerge/>
            <w:shd w:val="clear" w:color="auto" w:fill="auto"/>
          </w:tcPr>
          <w:p w14:paraId="26E00515" w14:textId="04AB4FA5" w:rsidR="002D4187" w:rsidRDefault="002D4187" w:rsidP="002D4187"/>
        </w:tc>
        <w:tc>
          <w:tcPr>
            <w:tcW w:w="6467" w:type="dxa"/>
            <w:shd w:val="clear" w:color="auto" w:fill="auto"/>
          </w:tcPr>
          <w:p w14:paraId="2236AAF3" w14:textId="7098EC62" w:rsidR="002D4187" w:rsidRDefault="002D4187" w:rsidP="002D4187">
            <w:r>
              <w:t xml:space="preserve">You cannot edit default Operating Procedures (shown in brackets) such as </w:t>
            </w:r>
            <w:r w:rsidRPr="007C263F">
              <w:rPr>
                <w:i/>
              </w:rPr>
              <w:t>[PowerPlex 16]</w:t>
            </w:r>
            <w:r>
              <w:t>.  Make a new Operating Procedure that can be edited</w:t>
            </w:r>
            <w:r w:rsidR="00403985">
              <w:t xml:space="preserve"> using one of the defaults in brackets as a template</w:t>
            </w:r>
            <w:r>
              <w:t>.</w:t>
            </w:r>
          </w:p>
          <w:p w14:paraId="7B2FAB4D" w14:textId="3D2DD44F" w:rsidR="002D4187" w:rsidRDefault="002D4187" w:rsidP="002D4187"/>
        </w:tc>
      </w:tr>
      <w:tr w:rsidR="002D4187" w14:paraId="229F6184" w14:textId="77777777" w:rsidTr="00732CAB">
        <w:trPr>
          <w:cantSplit/>
        </w:trPr>
        <w:tc>
          <w:tcPr>
            <w:tcW w:w="3603" w:type="dxa"/>
            <w:vMerge/>
            <w:shd w:val="clear" w:color="auto" w:fill="auto"/>
          </w:tcPr>
          <w:p w14:paraId="1462A954" w14:textId="77777777" w:rsidR="002D4187" w:rsidRDefault="002D4187" w:rsidP="002D4187"/>
        </w:tc>
        <w:tc>
          <w:tcPr>
            <w:tcW w:w="6467" w:type="dxa"/>
            <w:shd w:val="clear" w:color="auto" w:fill="auto"/>
          </w:tcPr>
          <w:p w14:paraId="2806A973" w14:textId="5062D4D2" w:rsidR="002D4187" w:rsidRDefault="002D4187" w:rsidP="002D4187">
            <w:r>
              <w:t xml:space="preserve">You cannot edit Operating Procedures opened through the “Parameters” button.  These are static copies associated with the analysis file you are viewing.  This </w:t>
            </w:r>
            <w:r w:rsidR="00403985">
              <w:t>are the historic record of the settings</w:t>
            </w:r>
            <w:r>
              <w:t xml:space="preserve"> used for a specific analysis.</w:t>
            </w:r>
          </w:p>
        </w:tc>
      </w:tr>
      <w:tr w:rsidR="002D4187" w14:paraId="42731CC2" w14:textId="77777777" w:rsidTr="00732CAB">
        <w:trPr>
          <w:cantSplit/>
        </w:trPr>
        <w:tc>
          <w:tcPr>
            <w:tcW w:w="3603" w:type="dxa"/>
            <w:vMerge/>
            <w:shd w:val="clear" w:color="auto" w:fill="auto"/>
          </w:tcPr>
          <w:p w14:paraId="576CDC65" w14:textId="086CFEDA" w:rsidR="002D4187" w:rsidRDefault="002D4187" w:rsidP="002D4187"/>
        </w:tc>
        <w:tc>
          <w:tcPr>
            <w:tcW w:w="6467" w:type="dxa"/>
            <w:shd w:val="clear" w:color="auto" w:fill="auto"/>
          </w:tcPr>
          <w:p w14:paraId="7765415D" w14:textId="1C3FD7D8" w:rsidR="002D4187" w:rsidRDefault="002D4187" w:rsidP="002D4187">
            <w:r>
              <w:t xml:space="preserve">The Operating Procedure is locked while being edited by any user and cannot be edited by a second user or used for an analysis.  Ask the user editing the Operating Procedure </w:t>
            </w:r>
            <w:r w:rsidR="00D50E7E">
              <w:t xml:space="preserve">(OP) </w:t>
            </w:r>
            <w:r>
              <w:t xml:space="preserve">to close it or select a different OP. </w:t>
            </w:r>
          </w:p>
          <w:p w14:paraId="72C5394C" w14:textId="77777777" w:rsidR="002D4187" w:rsidRDefault="002D4187" w:rsidP="002D4187"/>
          <w:p w14:paraId="65D3E8D7" w14:textId="21EBE737" w:rsidR="002D4187" w:rsidRDefault="002D4187" w:rsidP="002D4187">
            <w:r>
              <w:t xml:space="preserve">In Version 2.9.1 and earlier, </w:t>
            </w:r>
            <w:r w:rsidR="00A54ED5">
              <w:t>an OP could not be edited if it was recently used based on the file’s time last accessed.  This feature has been removed because on many systems this time is not accurate.  With version 2.11 or newer, an Operating can be locked by any one user if that user has file permissions.  If the Operating Procedure is updated, while an analysis elsewhere on the network is using it, the analysis will use the prior version</w:t>
            </w:r>
            <w:r w:rsidR="0003699C">
              <w:t xml:space="preserve">.  </w:t>
            </w:r>
          </w:p>
          <w:p w14:paraId="064FE78F" w14:textId="740458E9" w:rsidR="002D4187" w:rsidRDefault="002D4187" w:rsidP="002D4187"/>
        </w:tc>
      </w:tr>
      <w:tr w:rsidR="002D4187" w14:paraId="2CF4EDEF" w14:textId="77777777" w:rsidTr="00732CAB">
        <w:trPr>
          <w:cantSplit/>
        </w:trPr>
        <w:tc>
          <w:tcPr>
            <w:tcW w:w="3603" w:type="dxa"/>
            <w:vMerge/>
            <w:shd w:val="clear" w:color="auto" w:fill="auto"/>
          </w:tcPr>
          <w:p w14:paraId="55232713" w14:textId="77777777" w:rsidR="002D4187" w:rsidRDefault="002D4187" w:rsidP="002D4187"/>
        </w:tc>
        <w:tc>
          <w:tcPr>
            <w:tcW w:w="6467" w:type="dxa"/>
            <w:shd w:val="clear" w:color="auto" w:fill="auto"/>
          </w:tcPr>
          <w:p w14:paraId="409EF39F" w14:textId="77777777" w:rsidR="002D4187" w:rsidRDefault="002D4187" w:rsidP="002D4187">
            <w:r>
              <w:t>If you are operating on a network or in a forensic or clinical laboratory, your OSIRIS administrator may have limited write permissions on the Operating Procedure directories to prevent unintended changes.  Contact your OSIRIS administrator.</w:t>
            </w:r>
          </w:p>
        </w:tc>
      </w:tr>
      <w:tr w:rsidR="002D4187" w14:paraId="269C55AC" w14:textId="77777777" w:rsidTr="00732CAB">
        <w:trPr>
          <w:cantSplit/>
        </w:trPr>
        <w:tc>
          <w:tcPr>
            <w:tcW w:w="3603" w:type="dxa"/>
            <w:shd w:val="clear" w:color="auto" w:fill="auto"/>
          </w:tcPr>
          <w:p w14:paraId="128FC483" w14:textId="77777777" w:rsidR="002D4187" w:rsidRDefault="002D4187" w:rsidP="002D4187">
            <w:r>
              <w:t>I can’t figure out the name of an Operating Procedure in the folders listed in the Volumes directory</w:t>
            </w:r>
          </w:p>
          <w:p w14:paraId="602C1E70" w14:textId="77777777" w:rsidR="002D4187" w:rsidRDefault="002D4187" w:rsidP="002D4187"/>
          <w:p w14:paraId="2EE4C118" w14:textId="77777777" w:rsidR="002D4187" w:rsidRDefault="002D4187" w:rsidP="002D4187"/>
          <w:p w14:paraId="320F5E9D" w14:textId="77777777" w:rsidR="002D4187" w:rsidRDefault="002D4187" w:rsidP="002D4187"/>
          <w:p w14:paraId="16F331E8" w14:textId="77777777" w:rsidR="002D4187" w:rsidRDefault="002D4187" w:rsidP="002D4187"/>
          <w:p w14:paraId="71091302" w14:textId="0E5B8C49" w:rsidR="002D4187" w:rsidRDefault="002D4187" w:rsidP="002D4187"/>
          <w:p w14:paraId="692197E5" w14:textId="77777777" w:rsidR="002D4187" w:rsidRDefault="002D4187" w:rsidP="002D4187"/>
          <w:p w14:paraId="5A50351C" w14:textId="389CC39C" w:rsidR="002D4187" w:rsidRDefault="002D4187" w:rsidP="002D4187"/>
        </w:tc>
        <w:tc>
          <w:tcPr>
            <w:tcW w:w="6467" w:type="dxa"/>
            <w:shd w:val="clear" w:color="auto" w:fill="auto"/>
          </w:tcPr>
          <w:p w14:paraId="5212643D" w14:textId="3A23849D" w:rsidR="002D4187" w:rsidRDefault="00F71A4A" w:rsidP="002D4187">
            <w:r>
              <w:t>In Windows, run the</w:t>
            </w:r>
            <w:r w:rsidR="002D4187">
              <w:t xml:space="preserve"> </w:t>
            </w:r>
            <w:r w:rsidR="002D4187" w:rsidRPr="007C263F">
              <w:rPr>
                <w:i/>
              </w:rPr>
              <w:t>names.bat</w:t>
            </w:r>
            <w:r w:rsidR="002D4187">
              <w:t xml:space="preserve"> </w:t>
            </w:r>
            <w:r w:rsidR="00205713">
              <w:t xml:space="preserve">batch file </w:t>
            </w:r>
            <w:r w:rsidR="002D4187">
              <w:t xml:space="preserve">to find the Operating Procedure name associated with each folder in the Volumes directory.  </w:t>
            </w:r>
            <w:r w:rsidR="00205713">
              <w:t xml:space="preserve">In new installations you may need to move the </w:t>
            </w:r>
            <w:r w:rsidR="00205713" w:rsidRPr="007C263F">
              <w:rPr>
                <w:i/>
              </w:rPr>
              <w:t>names.bat</w:t>
            </w:r>
            <w:r w:rsidR="00205713">
              <w:t xml:space="preserve"> file into the directory containing the \Volumes directory (</w:t>
            </w:r>
            <w:r w:rsidR="00205713" w:rsidRPr="00205713">
              <w:t>C:\ProgramData\Osiris-Files</w:t>
            </w:r>
            <w:r w:rsidR="00205713">
              <w:t>)</w:t>
            </w:r>
            <w:r w:rsidR="002D4187">
              <w:t xml:space="preserve">.  Alternatively, the date and time are part of the folder’s name, where </w:t>
            </w:r>
            <w:r w:rsidR="002D4187" w:rsidRPr="004F0410">
              <w:rPr>
                <w:i/>
              </w:rPr>
              <w:t>V-</w:t>
            </w:r>
            <w:r w:rsidR="002D4187" w:rsidRPr="004F0410">
              <w:rPr>
                <w:b/>
                <w:i/>
              </w:rPr>
              <w:t>20110323-112549</w:t>
            </w:r>
            <w:r w:rsidR="002D4187" w:rsidDel="00940007">
              <w:t xml:space="preserve"> </w:t>
            </w:r>
            <w:r w:rsidR="002D4187">
              <w:t>was created 2011-03-23 at 11:23 AM.</w:t>
            </w:r>
          </w:p>
        </w:tc>
      </w:tr>
      <w:tr w:rsidR="002D4187" w14:paraId="18473D8A" w14:textId="77777777" w:rsidTr="00732CAB">
        <w:trPr>
          <w:cantSplit/>
        </w:trPr>
        <w:tc>
          <w:tcPr>
            <w:tcW w:w="3603" w:type="dxa"/>
            <w:vMerge w:val="restart"/>
            <w:shd w:val="clear" w:color="auto" w:fill="auto"/>
          </w:tcPr>
          <w:p w14:paraId="650F1695" w14:textId="0089B2C4" w:rsidR="002D4187" w:rsidRDefault="002D4187" w:rsidP="002D4187">
            <w:r>
              <w:t>My file says that it may have been modified outside of OSIRIS</w:t>
            </w:r>
          </w:p>
        </w:tc>
        <w:tc>
          <w:tcPr>
            <w:tcW w:w="6467" w:type="dxa"/>
            <w:shd w:val="clear" w:color="auto" w:fill="auto"/>
          </w:tcPr>
          <w:p w14:paraId="0EE23CE8" w14:textId="77777777" w:rsidR="002D4187" w:rsidRDefault="002D4187" w:rsidP="002D4187">
            <w:r>
              <w:t>Modification of OSIRIS analysis files (.oar, .oer, .plt) with software other than OSIRIS will cause this message.  This is designed to protect the integrity of the data.</w:t>
            </w:r>
          </w:p>
        </w:tc>
      </w:tr>
      <w:tr w:rsidR="002D4187" w14:paraId="5BA91D8F" w14:textId="77777777" w:rsidTr="00732CAB">
        <w:trPr>
          <w:cantSplit/>
        </w:trPr>
        <w:tc>
          <w:tcPr>
            <w:tcW w:w="3603" w:type="dxa"/>
            <w:vMerge/>
            <w:shd w:val="clear" w:color="auto" w:fill="auto"/>
          </w:tcPr>
          <w:p w14:paraId="0010A5E3" w14:textId="77777777" w:rsidR="002D4187" w:rsidRDefault="002D4187" w:rsidP="002D4187"/>
        </w:tc>
        <w:tc>
          <w:tcPr>
            <w:tcW w:w="6467" w:type="dxa"/>
            <w:shd w:val="clear" w:color="auto" w:fill="auto"/>
          </w:tcPr>
          <w:p w14:paraId="19B8A546" w14:textId="77777777" w:rsidR="002D4187" w:rsidRDefault="002D4187" w:rsidP="002D4187">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F374C8" w14:paraId="6365E094" w14:textId="77777777" w:rsidTr="00732CAB">
        <w:trPr>
          <w:cantSplit/>
        </w:trPr>
        <w:tc>
          <w:tcPr>
            <w:tcW w:w="3603" w:type="dxa"/>
            <w:shd w:val="clear" w:color="auto" w:fill="auto"/>
          </w:tcPr>
          <w:p w14:paraId="136926AB" w14:textId="22E295B6" w:rsidR="00F374C8" w:rsidRDefault="00F374C8" w:rsidP="002D4187">
            <w:r>
              <w:t>I can’t edit peaks that are “Restricted priority”</w:t>
            </w:r>
          </w:p>
        </w:tc>
        <w:tc>
          <w:tcPr>
            <w:tcW w:w="6467" w:type="dxa"/>
            <w:shd w:val="clear" w:color="auto" w:fill="auto"/>
          </w:tcPr>
          <w:p w14:paraId="43FD31A2" w14:textId="36B609C6" w:rsidR="00F374C8" w:rsidRDefault="007B6B4F" w:rsidP="002D4187">
            <w:r>
              <w:t xml:space="preserve">Set the </w:t>
            </w:r>
            <w:r w:rsidRPr="007B6B4F">
              <w:t>Restricted Priority Editing Options</w:t>
            </w:r>
            <w:r w:rsidR="005C0773">
              <w:t xml:space="preserve"> in the Lab Settings Sample Limits to allow editing of restricted priority peaks.</w:t>
            </w:r>
          </w:p>
        </w:tc>
      </w:tr>
      <w:tr w:rsidR="002D4187" w14:paraId="08F7D012" w14:textId="77777777" w:rsidTr="00732CAB">
        <w:trPr>
          <w:cantSplit/>
        </w:trPr>
        <w:tc>
          <w:tcPr>
            <w:tcW w:w="3603" w:type="dxa"/>
            <w:vMerge w:val="restart"/>
            <w:shd w:val="clear" w:color="auto" w:fill="auto"/>
          </w:tcPr>
          <w:p w14:paraId="1A6A340C" w14:textId="32F4DEC9" w:rsidR="002D4187" w:rsidRDefault="002D4187" w:rsidP="002D4187">
            <w:r>
              <w:t>Some artifacts do not display on the electropherogram plot in the graph window</w:t>
            </w:r>
          </w:p>
        </w:tc>
        <w:tc>
          <w:tcPr>
            <w:tcW w:w="6467" w:type="dxa"/>
            <w:shd w:val="clear" w:color="auto" w:fill="auto"/>
          </w:tcPr>
          <w:p w14:paraId="775B69D4" w14:textId="4887C7CB" w:rsidR="002D4187" w:rsidRDefault="002D4187" w:rsidP="002D4187">
            <w:r>
              <w:t>Check which artifact display option you have selected.  “None” displays no artifacts on the graph.  “Critical” will not display non-critical artifacts.</w:t>
            </w:r>
          </w:p>
        </w:tc>
      </w:tr>
      <w:tr w:rsidR="002D4187" w14:paraId="59E8A874" w14:textId="77777777" w:rsidTr="00732CAB">
        <w:trPr>
          <w:cantSplit/>
        </w:trPr>
        <w:tc>
          <w:tcPr>
            <w:tcW w:w="3603" w:type="dxa"/>
            <w:vMerge/>
            <w:shd w:val="clear" w:color="auto" w:fill="auto"/>
          </w:tcPr>
          <w:p w14:paraId="1CF4076B" w14:textId="77777777" w:rsidR="002D4187" w:rsidRDefault="002D4187" w:rsidP="002D4187"/>
        </w:tc>
        <w:tc>
          <w:tcPr>
            <w:tcW w:w="6467" w:type="dxa"/>
            <w:shd w:val="clear" w:color="auto" w:fill="auto"/>
          </w:tcPr>
          <w:p w14:paraId="58CD5FFF" w14:textId="3EE9BFB0" w:rsidR="002D4187" w:rsidRDefault="002D4187" w:rsidP="002D4187">
            <w:r>
              <w:t>Artifacts associated with the locus, channel, sample or directory do not display on the graph, only artifacts associated with peaks.</w:t>
            </w:r>
          </w:p>
        </w:tc>
      </w:tr>
      <w:tr w:rsidR="002D4187" w14:paraId="6C2D5D72" w14:textId="77777777" w:rsidTr="00732CAB">
        <w:trPr>
          <w:cantSplit/>
        </w:trPr>
        <w:tc>
          <w:tcPr>
            <w:tcW w:w="3603" w:type="dxa"/>
            <w:shd w:val="clear" w:color="auto" w:fill="auto"/>
          </w:tcPr>
          <w:p w14:paraId="0022D326" w14:textId="6F9380FC" w:rsidR="002D4187" w:rsidRDefault="002D4187" w:rsidP="002D4187">
            <w:r>
              <w:t>OSIRIS is not finding one of my very low level peaks</w:t>
            </w:r>
          </w:p>
        </w:tc>
        <w:tc>
          <w:tcPr>
            <w:tcW w:w="6467" w:type="dxa"/>
            <w:shd w:val="clear" w:color="auto" w:fill="auto"/>
          </w:tcPr>
          <w:p w14:paraId="530B1B91" w14:textId="3F3DE387" w:rsidR="002D4187" w:rsidRDefault="002D4187" w:rsidP="002D4187">
            <w:r>
              <w:t xml:space="preserve">If OSIRIS is not fitting low-level peaks, you can adjust the sensitivity of peak fitting.  </w:t>
            </w:r>
            <w:r w:rsidRPr="001329B3">
              <w:t>By reducing the noise threshold</w:t>
            </w:r>
            <w:r w:rsidR="00D740B6" w:rsidRPr="001329B3">
              <w:t xml:space="preserve"> or decreasing the area threshold</w:t>
            </w:r>
            <w:r w:rsidRPr="001329B3">
              <w:t xml:space="preserve"> </w:t>
            </w:r>
            <w:r w:rsidR="00D740B6" w:rsidRPr="001329B3">
              <w:t>for peak identification</w:t>
            </w:r>
            <w:r w:rsidRPr="001329B3">
              <w:t>, you can virtually eliminate minor unfitted peaks.  There may be a trade-off where more noise is fit as peaks.</w:t>
            </w:r>
            <w:r w:rsidR="002C3AA3" w:rsidRPr="001329B3">
              <w:t xml:space="preserve">  (See</w:t>
            </w:r>
            <w:r w:rsidR="001329B3" w:rsidRPr="001329B3">
              <w:t xml:space="preserve"> </w:t>
            </w:r>
            <w:hyperlink w:anchor="CurveFitOptions" w:history="1">
              <w:r w:rsidR="001329B3" w:rsidRPr="003717D2">
                <w:rPr>
                  <w:rStyle w:val="Hyperlink"/>
                </w:rPr>
                <w:t>Curve Fit Options</w:t>
              </w:r>
            </w:hyperlink>
            <w:r w:rsidR="002C3AA3" w:rsidRPr="001329B3">
              <w:t>.)</w:t>
            </w:r>
          </w:p>
        </w:tc>
      </w:tr>
      <w:tr w:rsidR="002D4187" w14:paraId="18FC04C6" w14:textId="77777777" w:rsidTr="00732CAB">
        <w:trPr>
          <w:cantSplit/>
        </w:trPr>
        <w:tc>
          <w:tcPr>
            <w:tcW w:w="3603" w:type="dxa"/>
            <w:vMerge w:val="restart"/>
            <w:shd w:val="clear" w:color="auto" w:fill="auto"/>
          </w:tcPr>
          <w:p w14:paraId="6545287E" w14:textId="428466A5" w:rsidR="002D4187" w:rsidRDefault="002D4187" w:rsidP="002D4187">
            <w:r>
              <w:t>The ladder peak labels don’t always display</w:t>
            </w:r>
          </w:p>
        </w:tc>
        <w:tc>
          <w:tcPr>
            <w:tcW w:w="6467" w:type="dxa"/>
            <w:shd w:val="clear" w:color="auto" w:fill="auto"/>
          </w:tcPr>
          <w:p w14:paraId="292F5C7E" w14:textId="0A7F6D0E" w:rsidR="002D4187" w:rsidRDefault="002D4187" w:rsidP="002D4187">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2D4187" w14:paraId="578623FA" w14:textId="77777777" w:rsidTr="00732CAB">
        <w:trPr>
          <w:cantSplit/>
        </w:trPr>
        <w:tc>
          <w:tcPr>
            <w:tcW w:w="3603" w:type="dxa"/>
            <w:vMerge/>
            <w:shd w:val="clear" w:color="auto" w:fill="auto"/>
          </w:tcPr>
          <w:p w14:paraId="01DFE81D" w14:textId="4CCBD3AD" w:rsidR="002D4187" w:rsidRDefault="002D4187" w:rsidP="002D4187"/>
        </w:tc>
        <w:tc>
          <w:tcPr>
            <w:tcW w:w="6467" w:type="dxa"/>
            <w:shd w:val="clear" w:color="auto" w:fill="auto"/>
          </w:tcPr>
          <w:p w14:paraId="05D856CA" w14:textId="7D3C2100" w:rsidR="002D4187" w:rsidRDefault="002D4187" w:rsidP="002D4187">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2D4187" w14:paraId="5282AD3C" w14:textId="77777777" w:rsidTr="00732CAB">
        <w:trPr>
          <w:cantSplit/>
        </w:trPr>
        <w:tc>
          <w:tcPr>
            <w:tcW w:w="3603" w:type="dxa"/>
            <w:shd w:val="clear" w:color="auto" w:fill="auto"/>
          </w:tcPr>
          <w:p w14:paraId="0BF99977" w14:textId="455AC5AC" w:rsidR="002D4187" w:rsidRDefault="002D4187" w:rsidP="002D4187">
            <w:r>
              <w:t>What happens when my peak falls in the core of one locus and the extended locus of the adjacent locus?</w:t>
            </w:r>
            <w:r w:rsidR="007A1EA2">
              <w:br/>
              <w:t>What are “Extended locus” error messages?</w:t>
            </w:r>
          </w:p>
        </w:tc>
        <w:tc>
          <w:tcPr>
            <w:tcW w:w="6467" w:type="dxa"/>
            <w:shd w:val="clear" w:color="auto" w:fill="auto"/>
          </w:tcPr>
          <w:p w14:paraId="0181255A" w14:textId="139BCD65" w:rsidR="002D4187" w:rsidRDefault="002D4187" w:rsidP="002D4187">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2D4187" w14:paraId="11D98B6F" w14:textId="77777777" w:rsidTr="00732CAB">
        <w:trPr>
          <w:cantSplit/>
        </w:trPr>
        <w:tc>
          <w:tcPr>
            <w:tcW w:w="3603" w:type="dxa"/>
            <w:shd w:val="clear" w:color="auto" w:fill="auto"/>
          </w:tcPr>
          <w:p w14:paraId="44E3C87B" w14:textId="4412DA83" w:rsidR="002D4187" w:rsidRDefault="002D4187" w:rsidP="002D4187">
            <w:r>
              <w:t>OSIRIS doesn’t open when I double click a</w:t>
            </w:r>
            <w:r w:rsidR="009257F0">
              <w:t>n OSIRIS</w:t>
            </w:r>
            <w:r>
              <w:t xml:space="preserve"> file (Windows)</w:t>
            </w:r>
          </w:p>
        </w:tc>
        <w:tc>
          <w:tcPr>
            <w:tcW w:w="6467" w:type="dxa"/>
            <w:shd w:val="clear" w:color="auto" w:fill="auto"/>
          </w:tcPr>
          <w:p w14:paraId="718EE44E" w14:textId="281EEF43" w:rsidR="002D4187" w:rsidRDefault="002D4187" w:rsidP="002D4187">
            <w:r>
              <w:t xml:space="preserve">If OSIRIS is installed by unzipping </w:t>
            </w:r>
            <w:r w:rsidR="001357A6">
              <w:t xml:space="preserve">the exe installer </w:t>
            </w:r>
            <w:r>
              <w:t xml:space="preserve">rather than installing with the .msi download file or if it is installed on the network, then you must associate the OSIRIS file types with the program.  </w:t>
            </w:r>
            <w:r w:rsidR="001357A6">
              <w:t>Do a web search for “</w:t>
            </w:r>
            <w:r w:rsidR="001357A6" w:rsidRPr="001357A6">
              <w:t>change the default application to open a file</w:t>
            </w:r>
            <w:r w:rsidR="001357A6">
              <w:t>” for instructions for changing the program used to open a file.</w:t>
            </w:r>
            <w:r>
              <w:t xml:space="preserve">  You will need to repeat </w:t>
            </w:r>
            <w:r w:rsidR="001357A6">
              <w:t xml:space="preserve">the change </w:t>
            </w:r>
            <w:r>
              <w:t xml:space="preserve">for each of the files with extensions of .oar, .oer, .plt and .obr that you want to open by double clicking.  </w:t>
            </w:r>
          </w:p>
        </w:tc>
      </w:tr>
      <w:tr w:rsidR="002D4187" w14:paraId="734A684F" w14:textId="77777777" w:rsidTr="00732CAB">
        <w:trPr>
          <w:cantSplit/>
        </w:trPr>
        <w:tc>
          <w:tcPr>
            <w:tcW w:w="3603" w:type="dxa"/>
            <w:shd w:val="clear" w:color="auto" w:fill="auto"/>
          </w:tcPr>
          <w:p w14:paraId="09FCBC99" w14:textId="2DC454FD" w:rsidR="002D4187" w:rsidRDefault="002D4187" w:rsidP="002D4187">
            <w:r>
              <w:t>OSIRIS no longer asks if I want to exit the program</w:t>
            </w:r>
          </w:p>
        </w:tc>
        <w:tc>
          <w:tcPr>
            <w:tcW w:w="6467" w:type="dxa"/>
            <w:shd w:val="clear" w:color="auto" w:fill="auto"/>
          </w:tcPr>
          <w:p w14:paraId="3435A0FE" w14:textId="253B887C" w:rsidR="002D4187" w:rsidRDefault="002D4187" w:rsidP="002D4187">
            <w:r>
              <w:t xml:space="preserve">When you close OSIRIS, you get a prompt “Do you want to exit OSIRIS?”. When you check the “Don’t show this window again” box, that prompt no longer displays, rather OSIRIS immediately closes.  The prompt can be reset by editing the </w:t>
            </w:r>
            <w:r w:rsidRPr="007C263F">
              <w:rPr>
                <w:rStyle w:val="SourceCodeChar"/>
              </w:rPr>
              <w:t>osiris.xml</w:t>
            </w:r>
            <w:r>
              <w:t xml:space="preserve"> file in:</w:t>
            </w:r>
          </w:p>
          <w:p w14:paraId="7C621BED" w14:textId="6E55FF3B" w:rsidR="002D4187" w:rsidRPr="007C263F" w:rsidRDefault="0003699C" w:rsidP="002D4187">
            <w:pPr>
              <w:rPr>
                <w:rStyle w:val="SourceCodeChar"/>
              </w:rPr>
            </w:pPr>
            <w:r>
              <w:br/>
            </w:r>
            <w:r w:rsidR="002D4187">
              <w:t>Win</w:t>
            </w:r>
            <w:r>
              <w:t>dows</w:t>
            </w:r>
            <w:r w:rsidR="002D4187">
              <w:t xml:space="preserve"> XP - </w:t>
            </w:r>
            <w:r w:rsidR="002D4187" w:rsidRPr="007C263F">
              <w:rPr>
                <w:rStyle w:val="SourceCodeChar"/>
              </w:rPr>
              <w:t>C:\Documents and Settings\</w:t>
            </w:r>
            <w:r w:rsidR="002D4187" w:rsidRPr="00FD3ECA">
              <w:rPr>
                <w:i/>
              </w:rPr>
              <w:t>username</w:t>
            </w:r>
            <w:r w:rsidR="002D4187" w:rsidRPr="007C263F">
              <w:rPr>
                <w:rStyle w:val="SourceCodeChar"/>
              </w:rPr>
              <w:t>\Application Data\.osiris</w:t>
            </w:r>
          </w:p>
          <w:p w14:paraId="4DE7F214" w14:textId="5F0217C0" w:rsidR="002D4187" w:rsidRDefault="0003699C" w:rsidP="002D4187">
            <w:r>
              <w:br/>
            </w:r>
            <w:r w:rsidR="002D4187">
              <w:t>Win</w:t>
            </w:r>
            <w:r>
              <w:t>dows</w:t>
            </w:r>
            <w:r w:rsidR="002D4187">
              <w:t xml:space="preserve"> 7</w:t>
            </w:r>
            <w:r>
              <w:t>, 8, 10</w:t>
            </w:r>
            <w:r w:rsidR="002D4187">
              <w:t xml:space="preserve">   -  </w:t>
            </w:r>
            <w:r w:rsidR="002D4187" w:rsidRPr="007C263F">
              <w:rPr>
                <w:rStyle w:val="SourceCodeChar"/>
              </w:rPr>
              <w:t>C:\Users\</w:t>
            </w:r>
            <w:r w:rsidR="002D4187" w:rsidRPr="00FD3ECA">
              <w:rPr>
                <w:i/>
              </w:rPr>
              <w:t>username</w:t>
            </w:r>
            <w:r w:rsidR="002D4187" w:rsidRPr="007C263F">
              <w:rPr>
                <w:rStyle w:val="SourceCodeChar"/>
              </w:rPr>
              <w:t>\AppData\Roaming\.osiris</w:t>
            </w:r>
          </w:p>
          <w:p w14:paraId="5D45037B" w14:textId="1B58D5B5" w:rsidR="0003699C" w:rsidRDefault="0003699C" w:rsidP="002D4187">
            <w:r>
              <w:br/>
              <w:t xml:space="preserve">Macintosh - </w:t>
            </w:r>
            <w:r w:rsidRPr="007C263F">
              <w:rPr>
                <w:rStyle w:val="SourceCodeChar"/>
              </w:rPr>
              <w:t>/Users/</w:t>
            </w:r>
            <w:r w:rsidRPr="007C263F">
              <w:rPr>
                <w:i/>
              </w:rPr>
              <w:t>username</w:t>
            </w:r>
            <w:r w:rsidRPr="007C263F">
              <w:rPr>
                <w:rStyle w:val="SourceCodeChar"/>
              </w:rPr>
              <w:t>/.osiris</w:t>
            </w:r>
            <w:r>
              <w:t xml:space="preserve">  for older installations or </w:t>
            </w:r>
            <w:r w:rsidRPr="007C263F">
              <w:rPr>
                <w:rStyle w:val="SourceCodeChar"/>
              </w:rPr>
              <w:t>/Users/</w:t>
            </w:r>
            <w:r w:rsidRPr="007C263F">
              <w:rPr>
                <w:i/>
              </w:rPr>
              <w:t>username</w:t>
            </w:r>
            <w:r w:rsidRPr="007C263F">
              <w:rPr>
                <w:rStyle w:val="SourceCodeChar"/>
              </w:rPr>
              <w:t>/Library/Preferences/.osiris</w:t>
            </w:r>
            <w:r>
              <w:t xml:space="preserve"> </w:t>
            </w:r>
            <w:r>
              <w:br/>
              <w:t xml:space="preserve">You may have to go to this folder from </w:t>
            </w:r>
            <w:r w:rsidRPr="007C263F">
              <w:rPr>
                <w:rStyle w:val="SourceCodeChar"/>
              </w:rPr>
              <w:t>Finder</w:t>
            </w:r>
            <w:r>
              <w:t xml:space="preserve"> by selecting “</w:t>
            </w:r>
            <w:r w:rsidRPr="007C263F">
              <w:rPr>
                <w:rStyle w:val="SourceCodeChar"/>
              </w:rPr>
              <w:t>Go to folder…</w:t>
            </w:r>
            <w:r>
              <w:t>” from the “</w:t>
            </w:r>
            <w:r w:rsidRPr="007C263F">
              <w:rPr>
                <w:rStyle w:val="SourceCodeChar"/>
              </w:rPr>
              <w:t>Go</w:t>
            </w:r>
            <w:r>
              <w:t xml:space="preserve">” menu on the menu bar.  Make sure that </w:t>
            </w:r>
            <w:r w:rsidRPr="007C263F">
              <w:rPr>
                <w:rStyle w:val="SourceCodeChar"/>
              </w:rPr>
              <w:t>Finder</w:t>
            </w:r>
            <w:r>
              <w:t xml:space="preserve"> is the foreground application.</w:t>
            </w:r>
          </w:p>
          <w:p w14:paraId="37B26D10" w14:textId="001BAFD6" w:rsidR="002D4187" w:rsidRDefault="0003699C" w:rsidP="002D4187">
            <w:r>
              <w:br/>
            </w:r>
            <w:r w:rsidR="002D4187">
              <w:t xml:space="preserve">Open </w:t>
            </w:r>
            <w:r w:rsidR="002D4187" w:rsidRPr="007C263F">
              <w:rPr>
                <w:rStyle w:val="SourceCodeChar"/>
              </w:rPr>
              <w:t>osiris.xml</w:t>
            </w:r>
            <w:r w:rsidR="002D4187">
              <w:t xml:space="preserve"> with Notepad or </w:t>
            </w:r>
            <w:r>
              <w:t>an</w:t>
            </w:r>
            <w:r w:rsidR="002D4187">
              <w:t xml:space="preserve">other text editor and </w:t>
            </w:r>
            <w:r>
              <w:t xml:space="preserve">remove the line containing: </w:t>
            </w:r>
            <w:r w:rsidR="002D4187" w:rsidRPr="007C263F">
              <w:rPr>
                <w:rStyle w:val="SourceCodeChar"/>
              </w:rPr>
              <w:t>&lt;CheckBeforeExit&gt;false&lt;/CheckBeforeExit&gt;</w:t>
            </w:r>
            <w:r>
              <w:rPr>
                <w:rStyle w:val="SourceCodeChar"/>
              </w:rPr>
              <w:t>.</w:t>
            </w:r>
          </w:p>
          <w:p w14:paraId="3FDBEE1B" w14:textId="258B5CA4" w:rsidR="002D4187" w:rsidRDefault="0003699C" w:rsidP="002D4187">
            <w:r w:rsidDel="0003699C">
              <w:t xml:space="preserve"> </w:t>
            </w:r>
            <w:r w:rsidR="002D4187">
              <w:t>(this is around line 36-40) and save the file.  The next time you close OSIRIS, you will get the prompt again.</w:t>
            </w:r>
          </w:p>
        </w:tc>
      </w:tr>
      <w:tr w:rsidR="002D4187" w14:paraId="5BC9BC3A" w14:textId="77777777" w:rsidTr="00732CAB">
        <w:trPr>
          <w:cantSplit/>
        </w:trPr>
        <w:tc>
          <w:tcPr>
            <w:tcW w:w="3603" w:type="dxa"/>
            <w:shd w:val="clear" w:color="auto" w:fill="auto"/>
          </w:tcPr>
          <w:p w14:paraId="552E1BF3" w14:textId="68DAC3E2" w:rsidR="002D4187" w:rsidRDefault="002D4187" w:rsidP="002D4187">
            <w:r>
              <w:lastRenderedPageBreak/>
              <w:t>How do I put/stop putting all the analysis files in the input directory?</w:t>
            </w:r>
          </w:p>
        </w:tc>
        <w:tc>
          <w:tcPr>
            <w:tcW w:w="6467" w:type="dxa"/>
            <w:shd w:val="clear" w:color="auto" w:fill="auto"/>
          </w:tcPr>
          <w:p w14:paraId="64F3106B" w14:textId="33C682EA" w:rsidR="002D4187" w:rsidRDefault="002D4187" w:rsidP="002D4187">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r w:rsidR="002D4187" w14:paraId="411E22BC" w14:textId="77777777" w:rsidTr="00732CAB">
        <w:trPr>
          <w:cantSplit/>
        </w:trPr>
        <w:tc>
          <w:tcPr>
            <w:tcW w:w="3603" w:type="dxa"/>
            <w:shd w:val="clear" w:color="auto" w:fill="auto"/>
          </w:tcPr>
          <w:p w14:paraId="1F18E444" w14:textId="2CD4365B" w:rsidR="002D4187" w:rsidRDefault="002D4187" w:rsidP="002D4187">
            <w:r>
              <w:t xml:space="preserve">Help will not open in OSIRIS </w:t>
            </w:r>
          </w:p>
        </w:tc>
        <w:tc>
          <w:tcPr>
            <w:tcW w:w="6467" w:type="dxa"/>
            <w:shd w:val="clear" w:color="auto" w:fill="auto"/>
          </w:tcPr>
          <w:p w14:paraId="18F9C598" w14:textId="16AC185E" w:rsidR="002D4187" w:rsidRDefault="002D4187" w:rsidP="002D4187">
            <w:r>
              <w:t>Some configurations of Microsoft Windows 10 will not open the OSIRIS Help document from within the program when the Microsoft Edge browser is the default reader for PDF files. The simplest solution is to select an alternate PDF reader: In File Explorer, open the folder where OSIRIS is installed. Right click the OsirisHelp.pdf file and select “Open with &gt;” then “Choose another app” from the pop</w:t>
            </w:r>
            <w:r w:rsidR="00362DC4">
              <w:t>-</w:t>
            </w:r>
            <w:r>
              <w:t>up context menu. Select a different PDF reader or a different browser that can open PDF files, check the “Always use this app to open .pdf files” checkbox, and click "Ok".</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380" w:name="_Toc521412233"/>
      <w:bookmarkStart w:id="381" w:name="_Toc32270491"/>
      <w:r w:rsidRPr="005A6CDA">
        <w:t>FAQ</w:t>
      </w:r>
      <w:bookmarkEnd w:id="380"/>
      <w:bookmarkEnd w:id="381"/>
    </w:p>
    <w:p w14:paraId="0B4E07D5" w14:textId="77777777" w:rsidR="006E1BA3" w:rsidRDefault="006E1BA3" w:rsidP="006E1BA3"/>
    <w:p w14:paraId="4B8F2C41" w14:textId="2A1B057C" w:rsidR="00DB178F" w:rsidRDefault="00DB178F" w:rsidP="00BF1775">
      <w:pPr>
        <w:numPr>
          <w:ilvl w:val="0"/>
          <w:numId w:val="26"/>
        </w:numPr>
        <w:spacing w:after="120"/>
      </w:pPr>
      <w:r>
        <w:t>Can I analyze .hid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Several different ILS are defined for various kits.  Note that some of those are actually one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r>
        <w:rPr>
          <w:i/>
        </w:rPr>
        <w:t xml:space="preserve">So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32" w:history="1">
        <w:r w:rsidR="000028F7" w:rsidRPr="00623092">
          <w:rPr>
            <w:rStyle w:val="Hyperlink"/>
            <w:i/>
          </w:rPr>
          <w:t>https://github.com/ncbi/osiris</w:t>
        </w:r>
      </w:hyperlink>
      <w:r>
        <w:rPr>
          <w:i/>
        </w:rPr>
        <w:t>.</w:t>
      </w:r>
    </w:p>
    <w:p w14:paraId="03025BD4" w14:textId="740ADDA8"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w:t>
      </w:r>
      <w:r w:rsidR="00485858">
        <w:rPr>
          <w:i/>
        </w:rPr>
        <w:t xml:space="preserve"> and </w:t>
      </w:r>
      <w:r w:rsidR="00AF52F0">
        <w:rPr>
          <w:i/>
        </w:rPr>
        <w:t>public domain software</w:t>
      </w:r>
      <w:r w:rsidRPr="005A6CDA">
        <w:rPr>
          <w:i/>
        </w:rPr>
        <w:t>.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33" w:history="1">
        <w:r>
          <w:rPr>
            <w:rStyle w:val="Hyperlink"/>
          </w:rPr>
          <w:t>forensics@ncbi.nlm.nih.gov</w:t>
        </w:r>
      </w:hyperlink>
      <w:r>
        <w:t>.</w:t>
      </w:r>
    </w:p>
    <w:p w14:paraId="7003B555" w14:textId="77777777" w:rsidR="008C6147" w:rsidRDefault="008C6147" w:rsidP="0005330A">
      <w:pPr>
        <w:ind w:left="360"/>
      </w:pPr>
    </w:p>
    <w:p w14:paraId="2EEC79A7" w14:textId="77777777" w:rsidR="00AC2E88" w:rsidRDefault="00AC2E88">
      <w:pPr>
        <w:rPr>
          <w:rFonts w:ascii="Papyrus" w:eastAsia="Times New Roman" w:hAnsi="Papyrus"/>
          <w:b/>
          <w:bCs/>
          <w:color w:val="743704"/>
          <w:sz w:val="28"/>
          <w:szCs w:val="26"/>
        </w:rPr>
      </w:pPr>
      <w:r>
        <w:br w:type="page"/>
      </w:r>
    </w:p>
    <w:p w14:paraId="6800A40C" w14:textId="53315FCB" w:rsidR="00AC2E88" w:rsidRDefault="00AC2E88" w:rsidP="00AC2E88">
      <w:pPr>
        <w:pStyle w:val="Heading2"/>
      </w:pPr>
      <w:bookmarkStart w:id="382" w:name="OtherInformation"/>
      <w:bookmarkStart w:id="383" w:name="_Appendix_J._"/>
      <w:bookmarkStart w:id="384" w:name="_Toc32270492"/>
      <w:bookmarkEnd w:id="382"/>
      <w:bookmarkEnd w:id="383"/>
      <w:r>
        <w:lastRenderedPageBreak/>
        <w:t>Appendix J.  Other Information</w:t>
      </w:r>
      <w:r w:rsidR="00A15E34">
        <w:t xml:space="preserve"> Output to Analysis Files</w:t>
      </w:r>
      <w:bookmarkEnd w:id="384"/>
    </w:p>
    <w:p w14:paraId="287A8D8D" w14:textId="0ACF5C72" w:rsidR="00AC2E88" w:rsidRPr="005A6CDA" w:rsidRDefault="00AC2E88" w:rsidP="002711A7">
      <w:pPr>
        <w:pStyle w:val="Heading3"/>
        <w:ind w:left="360"/>
      </w:pPr>
      <w:bookmarkStart w:id="385" w:name="TheCommentField"/>
      <w:bookmarkStart w:id="386" w:name="_Toc32270493"/>
      <w:bookmarkEnd w:id="385"/>
      <w:r>
        <w:t>The Comment Field</w:t>
      </w:r>
      <w:bookmarkEnd w:id="386"/>
    </w:p>
    <w:p w14:paraId="7BA25F6F" w14:textId="41D9A75E" w:rsidR="00AC2E88" w:rsidRDefault="00AC2E88" w:rsidP="002711A7">
      <w:pPr>
        <w:ind w:left="720"/>
      </w:pPr>
      <w:r>
        <w:t>The</w:t>
      </w:r>
      <w:r w:rsidR="0020460F">
        <w:t xml:space="preserve"> AB</w:t>
      </w:r>
      <w:r w:rsidR="00A15E34">
        <w:t>I</w:t>
      </w:r>
      <w:r>
        <w:t xml:space="preserve"> .fsa and</w:t>
      </w:r>
      <w:r w:rsidR="00E7599B">
        <w:t xml:space="preserve"> </w:t>
      </w:r>
      <w:r>
        <w:t xml:space="preserve">.hid </w:t>
      </w:r>
      <w:r w:rsidR="0020460F">
        <w:t xml:space="preserve">files can have </w:t>
      </w:r>
      <w:r>
        <w:t>a comment field for each sample</w:t>
      </w:r>
      <w:r w:rsidR="0020460F">
        <w:t xml:space="preserve"> (</w:t>
      </w:r>
      <w:r>
        <w:t>marked with the tag CMNT</w:t>
      </w:r>
      <w:r w:rsidR="0020460F">
        <w:t>)</w:t>
      </w:r>
      <w:r>
        <w:t>.  OSIRIS Version 2.11 now reads that field and copies it to the output</w:t>
      </w:r>
      <w:r w:rsidR="0020460F">
        <w:t xml:space="preserve"> OSIRIS</w:t>
      </w:r>
      <w:r>
        <w:t xml:space="preserve"> .oar file</w:t>
      </w:r>
      <w:r w:rsidR="004F0584">
        <w:t xml:space="preserve"> with the XML tag &lt;</w:t>
      </w:r>
      <w:r>
        <w:t>Comment</w:t>
      </w:r>
      <w:r w:rsidR="004F0584">
        <w:t>&gt;</w:t>
      </w:r>
      <w:r>
        <w:t xml:space="preserve">.  </w:t>
      </w:r>
      <w:r w:rsidR="00C1724C">
        <w:t>This allows users to</w:t>
      </w:r>
      <w:r>
        <w:t xml:space="preserve"> </w:t>
      </w:r>
      <w:r w:rsidR="0020460F">
        <w:t>provide</w:t>
      </w:r>
      <w:r w:rsidR="00644AD4">
        <w:t xml:space="preserve"> detailed identifying information about samples beyond </w:t>
      </w:r>
      <w:r w:rsidR="0020460F">
        <w:t xml:space="preserve">the </w:t>
      </w:r>
      <w:r w:rsidR="00644AD4">
        <w:t xml:space="preserve">file or sample name strings.  By inserting </w:t>
      </w:r>
      <w:r w:rsidR="0020460F">
        <w:t>additional information</w:t>
      </w:r>
      <w:r w:rsidR="00644AD4">
        <w:t xml:space="preserve"> in the input file under the CMNT tag, users can customize data </w:t>
      </w:r>
      <w:r w:rsidR="001C0AD8">
        <w:t>exports</w:t>
      </w:r>
      <w:r w:rsidR="00644AD4">
        <w:t>.</w:t>
      </w:r>
      <w:r w:rsidR="001C0AD8">
        <w:t xml:space="preserve">  An example would be </w:t>
      </w:r>
      <w:r w:rsidR="00E7599B">
        <w:t>add</w:t>
      </w:r>
      <w:r w:rsidR="004F0584">
        <w:t>ing</w:t>
      </w:r>
      <w:r w:rsidR="00E7599B">
        <w:t xml:space="preserve"> a comment, such as the CODIS </w:t>
      </w:r>
      <w:r w:rsidR="004F0584">
        <w:t>specimen</w:t>
      </w:r>
      <w:r w:rsidR="00E7599B">
        <w:t xml:space="preserve"> type</w:t>
      </w:r>
      <w:r w:rsidR="004F0584">
        <w:t>,</w:t>
      </w:r>
      <w:r w:rsidR="00E7599B">
        <w:t xml:space="preserve"> to the comment</w:t>
      </w:r>
      <w:r w:rsidR="004F0584">
        <w:t xml:space="preserve"> field</w:t>
      </w:r>
      <w:r w:rsidR="00E7599B">
        <w:t xml:space="preserve"> when generating the AB</w:t>
      </w:r>
      <w:r w:rsidR="00A15E34">
        <w:t>I</w:t>
      </w:r>
      <w:r w:rsidR="00E7599B">
        <w:t xml:space="preserve"> Genetic analyzer loading template so that it is passed into OSIRIS and can be used when generating a CMF file in OSIRIS.</w:t>
      </w:r>
    </w:p>
    <w:p w14:paraId="55D37905" w14:textId="2CD69B8B" w:rsidR="00644AD4" w:rsidRDefault="00644AD4" w:rsidP="002711A7">
      <w:pPr>
        <w:ind w:left="720"/>
      </w:pPr>
    </w:p>
    <w:p w14:paraId="018F27C3" w14:textId="4113ABEF" w:rsidR="00644AD4" w:rsidRPr="005A6CDA" w:rsidRDefault="00644AD4" w:rsidP="00644AD4">
      <w:pPr>
        <w:pStyle w:val="Heading3"/>
        <w:ind w:left="360"/>
      </w:pPr>
      <w:bookmarkStart w:id="387" w:name="TheInformationField"/>
      <w:bookmarkStart w:id="388" w:name="_Toc32270494"/>
      <w:bookmarkEnd w:id="387"/>
      <w:r>
        <w:t>The Information Field</w:t>
      </w:r>
      <w:bookmarkEnd w:id="388"/>
    </w:p>
    <w:p w14:paraId="59507AC8" w14:textId="77E59228" w:rsidR="008C6147" w:rsidRDefault="00644AD4" w:rsidP="002711A7">
      <w:pPr>
        <w:ind w:left="720"/>
      </w:pPr>
      <w:r>
        <w:t>Because of new data output to the .oar</w:t>
      </w:r>
      <w:r w:rsidR="00D0096C">
        <w:t>/.oer</w:t>
      </w:r>
      <w:r>
        <w:t xml:space="preserve"> file</w:t>
      </w:r>
      <w:r w:rsidR="00D0096C">
        <w:t>s</w:t>
      </w:r>
      <w:r>
        <w:t xml:space="preserve">, OSIRIS can now be used as a powerful tool to aid in process control.  </w:t>
      </w:r>
      <w:r w:rsidR="0076088D">
        <w:t>A</w:t>
      </w:r>
      <w:r>
        <w:t xml:space="preserve"> </w:t>
      </w:r>
      <w:r w:rsidR="00FD05C6">
        <w:t>new</w:t>
      </w:r>
      <w:r>
        <w:t xml:space="preserve"> element contains measured and calculated quantities that provide insight into the</w:t>
      </w:r>
      <w:r w:rsidR="0069364D">
        <w:t xml:space="preserve"> state of the run.  </w:t>
      </w:r>
      <w:r w:rsidR="000A18FA">
        <w:t xml:space="preserve">These values can be followed over time </w:t>
      </w:r>
      <w:r w:rsidR="00D0096C">
        <w:t xml:space="preserve">using control charts spreadsheets or other </w:t>
      </w:r>
      <w:r w:rsidR="000A18FA">
        <w:t>process control</w:t>
      </w:r>
      <w:r w:rsidR="00D0096C">
        <w:t xml:space="preserve"> software </w:t>
      </w:r>
      <w:r w:rsidR="000A18FA">
        <w:t xml:space="preserve">to anticipate process </w:t>
      </w:r>
      <w:r w:rsidR="00D0096C">
        <w:t xml:space="preserve">quality </w:t>
      </w:r>
      <w:r w:rsidR="000A18FA">
        <w:t xml:space="preserve">irregularities or </w:t>
      </w:r>
      <w:r w:rsidR="00D0096C">
        <w:t>instrument failure</w:t>
      </w:r>
      <w:r w:rsidR="000A18FA">
        <w:t>.  Following</w:t>
      </w:r>
      <w:r w:rsidR="0069364D">
        <w:t xml:space="preserve"> is a list of the data that can now be </w:t>
      </w:r>
      <w:r w:rsidR="00D0096C">
        <w:t>exported</w:t>
      </w:r>
      <w:r w:rsidR="0069364D">
        <w:t xml:space="preserve"> for each sample:</w:t>
      </w:r>
    </w:p>
    <w:p w14:paraId="6F43BBAE" w14:textId="27400A8B" w:rsidR="0069364D" w:rsidRDefault="0069364D" w:rsidP="002711A7">
      <w:pPr>
        <w:pStyle w:val="ListParagraph"/>
        <w:numPr>
          <w:ilvl w:val="0"/>
          <w:numId w:val="32"/>
        </w:numPr>
      </w:pPr>
      <w:r w:rsidRPr="002711A7">
        <w:rPr>
          <w:b/>
        </w:rPr>
        <w:t>Maximum linear pull-up coefficient</w:t>
      </w:r>
      <w:r>
        <w:t xml:space="preserve">, an indication of the </w:t>
      </w:r>
      <w:r w:rsidRPr="002711A7">
        <w:rPr>
          <w:u w:val="single"/>
        </w:rPr>
        <w:t xml:space="preserve">accuracy of </w:t>
      </w:r>
      <w:r w:rsidR="00CC4E63" w:rsidRPr="002711A7">
        <w:rPr>
          <w:u w:val="single"/>
        </w:rPr>
        <w:t xml:space="preserve">match of </w:t>
      </w:r>
      <w:r w:rsidRPr="002711A7">
        <w:rPr>
          <w:u w:val="single"/>
        </w:rPr>
        <w:t>the color separation</w:t>
      </w:r>
      <w:r>
        <w:t xml:space="preserve"> matrix</w:t>
      </w:r>
      <w:r w:rsidR="00E7599B">
        <w:t xml:space="preserve"> </w:t>
      </w:r>
      <w:r w:rsidR="00CC4E63">
        <w:t xml:space="preserve">to </w:t>
      </w:r>
      <w:r w:rsidR="00E7599B">
        <w:t>the sample being analyzed</w:t>
      </w:r>
      <w:r w:rsidR="00CC4E63">
        <w:t xml:space="preserve">.  </w:t>
      </w:r>
      <w:r w:rsidR="00D84058">
        <w:t xml:space="preserve">An accurate color spectral color separation matrix will eliminate essentially all pull-up that is not due to sample overloading.  </w:t>
      </w:r>
      <w:r w:rsidR="00CC4E63">
        <w:t xml:space="preserve">An </w:t>
      </w:r>
      <w:r w:rsidR="0076088D">
        <w:t xml:space="preserve">increasing trend in values </w:t>
      </w:r>
      <w:r w:rsidR="00CC4E63">
        <w:t>could indicate the need to regenerate the matrix</w:t>
      </w:r>
      <w:r w:rsidR="00281D50">
        <w:t>.</w:t>
      </w:r>
    </w:p>
    <w:p w14:paraId="04A8CAF6" w14:textId="1A13FB9E" w:rsidR="0069364D" w:rsidRDefault="0069364D" w:rsidP="002711A7">
      <w:pPr>
        <w:pStyle w:val="ListParagraph"/>
        <w:numPr>
          <w:ilvl w:val="0"/>
          <w:numId w:val="32"/>
        </w:numPr>
      </w:pPr>
      <w:r w:rsidRPr="002711A7">
        <w:rPr>
          <w:b/>
        </w:rPr>
        <w:t>Maximum non-linear pull-up coefficient</w:t>
      </w:r>
      <w:r>
        <w:t xml:space="preserve">, an indication of the degree to which the </w:t>
      </w:r>
      <w:r w:rsidRPr="002711A7">
        <w:rPr>
          <w:u w:val="single"/>
        </w:rPr>
        <w:t>sample was overloaded or over-amp</w:t>
      </w:r>
      <w:r w:rsidR="00E7599B" w:rsidRPr="002711A7">
        <w:rPr>
          <w:u w:val="single"/>
        </w:rPr>
        <w:t>lifi</w:t>
      </w:r>
      <w:r w:rsidRPr="002711A7">
        <w:rPr>
          <w:u w:val="single"/>
        </w:rPr>
        <w:t>ed</w:t>
      </w:r>
      <w:r w:rsidR="00CC4E63">
        <w:t xml:space="preserve">.  </w:t>
      </w:r>
      <w:r w:rsidR="00D84058">
        <w:t xml:space="preserve">The non-linear pull-up coefficient is calculated for situations where the peak height data is out of the linear range, i.e., when peak heights are very high, or the CCD camera is saturated (laser off scale), which in extreme cases leads to craters (split peaks).  </w:t>
      </w:r>
      <w:r w:rsidR="00281D50">
        <w:t xml:space="preserve">An increase </w:t>
      </w:r>
      <w:r w:rsidR="00CC4E63">
        <w:t xml:space="preserve">over a range of samples could indicate process control </w:t>
      </w:r>
      <w:r w:rsidR="00CC4E63" w:rsidRPr="002711A7">
        <w:rPr>
          <w:u w:val="single"/>
        </w:rPr>
        <w:t>issues with extraction</w:t>
      </w:r>
      <w:r w:rsidR="00281D50" w:rsidRPr="002711A7">
        <w:rPr>
          <w:u w:val="single"/>
        </w:rPr>
        <w:t>, quantification,</w:t>
      </w:r>
      <w:r w:rsidR="00CC4E63" w:rsidRPr="002711A7">
        <w:rPr>
          <w:u w:val="single"/>
        </w:rPr>
        <w:t xml:space="preserve"> amplification or sample preparation</w:t>
      </w:r>
      <w:r w:rsidR="00CC4E63">
        <w:t>.</w:t>
      </w:r>
    </w:p>
    <w:p w14:paraId="6C88AA0A" w14:textId="12A42CCF" w:rsidR="0069364D" w:rsidRDefault="0069364D" w:rsidP="002711A7">
      <w:pPr>
        <w:pStyle w:val="ListParagraph"/>
        <w:numPr>
          <w:ilvl w:val="0"/>
          <w:numId w:val="32"/>
        </w:numPr>
      </w:pPr>
      <w:r w:rsidRPr="002711A7">
        <w:rPr>
          <w:b/>
        </w:rPr>
        <w:t>Maximum error</w:t>
      </w:r>
      <w:r>
        <w:t xml:space="preserve"> (sample to ladder), a measure of the alignment between sample and chosen ladder</w:t>
      </w:r>
      <w:r w:rsidR="00CC4E63">
        <w:t xml:space="preserve">.  A general increase could indicate </w:t>
      </w:r>
      <w:r w:rsidR="00CC4E63" w:rsidRPr="002711A7">
        <w:rPr>
          <w:u w:val="single"/>
        </w:rPr>
        <w:t>peak shifting</w:t>
      </w:r>
      <w:r w:rsidR="00CC4E63">
        <w:t xml:space="preserve"> due </w:t>
      </w:r>
      <w:r w:rsidR="00F20EA0">
        <w:t xml:space="preserve">either </w:t>
      </w:r>
      <w:r w:rsidR="00CC4E63">
        <w:t>to temperature control problems or other issues.</w:t>
      </w:r>
    </w:p>
    <w:p w14:paraId="43F0CB41" w14:textId="7FC5CE42" w:rsidR="0069364D" w:rsidRDefault="0069364D" w:rsidP="002711A7">
      <w:pPr>
        <w:pStyle w:val="ListParagraph"/>
        <w:numPr>
          <w:ilvl w:val="0"/>
          <w:numId w:val="32"/>
        </w:numPr>
      </w:pPr>
      <w:r w:rsidRPr="002711A7">
        <w:rPr>
          <w:b/>
        </w:rPr>
        <w:t>Width of last ILS peak</w:t>
      </w:r>
      <w:r>
        <w:t xml:space="preserve">, an indication of possible </w:t>
      </w:r>
      <w:r w:rsidRPr="002711A7">
        <w:rPr>
          <w:u w:val="single"/>
        </w:rPr>
        <w:t>degradation</w:t>
      </w:r>
      <w:r w:rsidR="00CC4E63" w:rsidRPr="002711A7">
        <w:rPr>
          <w:u w:val="single"/>
        </w:rPr>
        <w:t xml:space="preserve"> </w:t>
      </w:r>
      <w:r w:rsidR="00C937E5" w:rsidRPr="002711A7">
        <w:rPr>
          <w:u w:val="single"/>
        </w:rPr>
        <w:t>of a</w:t>
      </w:r>
      <w:r w:rsidR="00CC4E63" w:rsidRPr="002711A7">
        <w:rPr>
          <w:u w:val="single"/>
        </w:rPr>
        <w:t xml:space="preserve"> capillary’s performance</w:t>
      </w:r>
      <w:r w:rsidR="00CC4E63">
        <w:t>.</w:t>
      </w:r>
    </w:p>
    <w:p w14:paraId="408C5551" w14:textId="50284F76" w:rsidR="0069364D" w:rsidRDefault="0069364D" w:rsidP="002711A7">
      <w:pPr>
        <w:pStyle w:val="ListParagraph"/>
        <w:numPr>
          <w:ilvl w:val="0"/>
          <w:numId w:val="32"/>
        </w:numPr>
      </w:pPr>
      <w:r w:rsidRPr="002711A7">
        <w:rPr>
          <w:b/>
        </w:rPr>
        <w:t>Sample locus total area ratio max locus to min locus</w:t>
      </w:r>
      <w:r>
        <w:t xml:space="preserve">, </w:t>
      </w:r>
      <w:r w:rsidR="00C937E5">
        <w:t xml:space="preserve">the </w:t>
      </w:r>
      <w:r w:rsidR="00E16C28">
        <w:t xml:space="preserve">ratio of the total area under the peaks in the locus with the largest area to the area of the locus with the smallest area is </w:t>
      </w:r>
      <w:r>
        <w:t xml:space="preserve">an indication of </w:t>
      </w:r>
      <w:r w:rsidRPr="002711A7">
        <w:rPr>
          <w:u w:val="single"/>
        </w:rPr>
        <w:t xml:space="preserve">possible </w:t>
      </w:r>
      <w:r w:rsidR="00C937E5" w:rsidRPr="002711A7">
        <w:rPr>
          <w:u w:val="single"/>
        </w:rPr>
        <w:t xml:space="preserve">DNA </w:t>
      </w:r>
      <w:r w:rsidRPr="002711A7">
        <w:rPr>
          <w:u w:val="single"/>
        </w:rPr>
        <w:t>degradation</w:t>
      </w:r>
      <w:r w:rsidR="00C937E5" w:rsidRPr="002711A7">
        <w:rPr>
          <w:u w:val="single"/>
        </w:rPr>
        <w:t xml:space="preserve"> or PCR inhibition</w:t>
      </w:r>
      <w:r w:rsidR="00C937E5">
        <w:t xml:space="preserve">, where the loci with smaller target PCR products tend to amplify </w:t>
      </w:r>
      <w:r w:rsidR="00281D50">
        <w:t>p</w:t>
      </w:r>
      <w:r w:rsidR="00C937E5">
        <w:t xml:space="preserve">referentially.   Y-STR loci, </w:t>
      </w:r>
      <w:r w:rsidR="00281D50">
        <w:t>most of which</w:t>
      </w:r>
      <w:r w:rsidR="00C937E5">
        <w:t xml:space="preserve"> have a single peak in unmixed samples</w:t>
      </w:r>
      <w:r w:rsidR="00281D50">
        <w:t>,</w:t>
      </w:r>
      <w:r w:rsidR="00C937E5">
        <w:t xml:space="preserve"> are considered separately.  Changes over a range of samples could indicate sample collection, storage, or extraction issues.</w:t>
      </w:r>
    </w:p>
    <w:p w14:paraId="47FD2E15" w14:textId="22048FDB" w:rsidR="0069364D" w:rsidRDefault="0069364D" w:rsidP="002711A7">
      <w:pPr>
        <w:pStyle w:val="ListParagraph"/>
        <w:numPr>
          <w:ilvl w:val="0"/>
          <w:numId w:val="32"/>
        </w:numPr>
      </w:pPr>
      <w:r w:rsidRPr="002711A7">
        <w:rPr>
          <w:b/>
        </w:rPr>
        <w:t>Sample Y-linked locus total area ratio max locus to min locus</w:t>
      </w:r>
      <w:r>
        <w:t xml:space="preserve">, </w:t>
      </w:r>
      <w:r w:rsidR="00281D50">
        <w:t xml:space="preserve">the ratio of the total area under the peaks in the locus with the largest area to the area of the locus with the smallest area.  Same </w:t>
      </w:r>
      <w:r>
        <w:t>as 5, but for Y-linked loci</w:t>
      </w:r>
      <w:r w:rsidR="00C937E5">
        <w:t xml:space="preserve">.  </w:t>
      </w:r>
    </w:p>
    <w:p w14:paraId="58251207" w14:textId="271B39D3" w:rsidR="0069364D" w:rsidRPr="0076088D" w:rsidRDefault="0069364D" w:rsidP="002711A7">
      <w:pPr>
        <w:pStyle w:val="ListParagraph"/>
        <w:numPr>
          <w:ilvl w:val="0"/>
          <w:numId w:val="32"/>
        </w:numPr>
      </w:pPr>
      <w:r w:rsidRPr="002711A7">
        <w:rPr>
          <w:b/>
        </w:rPr>
        <w:t>Starting temperature</w:t>
      </w:r>
    </w:p>
    <w:p w14:paraId="5A860C72" w14:textId="7FAE632F" w:rsidR="0069364D" w:rsidRDefault="0069364D" w:rsidP="002711A7">
      <w:pPr>
        <w:pStyle w:val="ListParagraph"/>
        <w:numPr>
          <w:ilvl w:val="0"/>
          <w:numId w:val="32"/>
        </w:numPr>
      </w:pPr>
      <w:r w:rsidRPr="002711A7">
        <w:rPr>
          <w:b/>
        </w:rPr>
        <w:t>Max minus min temperature</w:t>
      </w:r>
      <w:r>
        <w:t>, together with 7, a measure of temperature control</w:t>
      </w:r>
      <w:r w:rsidR="00A051D2">
        <w:t xml:space="preserve">.  Changes in run temperature indicate conditions that could lead to allele peak shifting. </w:t>
      </w:r>
    </w:p>
    <w:p w14:paraId="17FC8FA2" w14:textId="1F5224D3" w:rsidR="0069364D" w:rsidRDefault="0069364D" w:rsidP="002711A7">
      <w:pPr>
        <w:pStyle w:val="ListParagraph"/>
        <w:numPr>
          <w:ilvl w:val="0"/>
          <w:numId w:val="32"/>
        </w:numPr>
      </w:pPr>
      <w:r w:rsidRPr="002711A7">
        <w:rPr>
          <w:b/>
        </w:rPr>
        <w:t>Starting voltage</w:t>
      </w:r>
      <w:r w:rsidR="00A051D2">
        <w:t>.  Unexpected changes in voltage, current or power may indicate the beginning of analyzer failure or the use of incorrect analysis run profiles.</w:t>
      </w:r>
    </w:p>
    <w:p w14:paraId="1265EA7E" w14:textId="2D470FA0" w:rsidR="0069364D" w:rsidRDefault="0069364D" w:rsidP="002711A7">
      <w:pPr>
        <w:pStyle w:val="ListParagraph"/>
        <w:numPr>
          <w:ilvl w:val="0"/>
          <w:numId w:val="32"/>
        </w:numPr>
      </w:pPr>
      <w:r w:rsidRPr="002711A7">
        <w:rPr>
          <w:b/>
        </w:rPr>
        <w:t>Max minus min voltage</w:t>
      </w:r>
      <w:r>
        <w:t>, together with 9, a measure of voltage control</w:t>
      </w:r>
    </w:p>
    <w:p w14:paraId="1D838721" w14:textId="4F9323E6" w:rsidR="0069364D" w:rsidRPr="0076088D" w:rsidRDefault="0069364D" w:rsidP="002711A7">
      <w:pPr>
        <w:pStyle w:val="ListParagraph"/>
        <w:numPr>
          <w:ilvl w:val="0"/>
          <w:numId w:val="32"/>
        </w:numPr>
      </w:pPr>
      <w:r w:rsidRPr="002711A7">
        <w:rPr>
          <w:b/>
        </w:rPr>
        <w:t>Starting current</w:t>
      </w:r>
    </w:p>
    <w:p w14:paraId="5AD51D5F" w14:textId="48B160A5" w:rsidR="0069364D" w:rsidRDefault="0069364D" w:rsidP="002711A7">
      <w:pPr>
        <w:pStyle w:val="ListParagraph"/>
        <w:numPr>
          <w:ilvl w:val="0"/>
          <w:numId w:val="32"/>
        </w:numPr>
      </w:pPr>
      <w:r w:rsidRPr="002711A7">
        <w:rPr>
          <w:b/>
        </w:rPr>
        <w:t>Max minus min current</w:t>
      </w:r>
      <w:r>
        <w:t>, together with 11, a measure of current control</w:t>
      </w:r>
    </w:p>
    <w:p w14:paraId="57D58217" w14:textId="0462E59C" w:rsidR="0069364D" w:rsidRPr="0076088D" w:rsidRDefault="0069364D" w:rsidP="002711A7">
      <w:pPr>
        <w:pStyle w:val="ListParagraph"/>
        <w:numPr>
          <w:ilvl w:val="0"/>
          <w:numId w:val="32"/>
        </w:numPr>
      </w:pPr>
      <w:r w:rsidRPr="002711A7">
        <w:rPr>
          <w:b/>
        </w:rPr>
        <w:t>Starting power</w:t>
      </w:r>
    </w:p>
    <w:p w14:paraId="610F3FD3" w14:textId="1418EE9E" w:rsidR="0069364D" w:rsidRDefault="0069364D" w:rsidP="002711A7">
      <w:pPr>
        <w:pStyle w:val="ListParagraph"/>
        <w:numPr>
          <w:ilvl w:val="0"/>
          <w:numId w:val="32"/>
        </w:numPr>
      </w:pPr>
      <w:r w:rsidRPr="002711A7">
        <w:rPr>
          <w:b/>
        </w:rPr>
        <w:t>Max minus min power</w:t>
      </w:r>
      <w:r>
        <w:t>, together with 13, a measure of power control</w:t>
      </w:r>
    </w:p>
    <w:p w14:paraId="1B86D83A" w14:textId="1850D95B" w:rsidR="00E0682D" w:rsidRDefault="00E0682D" w:rsidP="002711A7">
      <w:pPr>
        <w:pStyle w:val="ListParagraph"/>
        <w:numPr>
          <w:ilvl w:val="0"/>
          <w:numId w:val="32"/>
        </w:numPr>
      </w:pPr>
      <w:r w:rsidRPr="00B55AA2">
        <w:rPr>
          <w:b/>
        </w:rPr>
        <w:t>Run date</w:t>
      </w:r>
      <w:r>
        <w:rPr>
          <w:b/>
        </w:rPr>
        <w:t xml:space="preserve">, </w:t>
      </w:r>
      <w:r w:rsidRPr="00B55AA2">
        <w:t>the date</w:t>
      </w:r>
      <w:r>
        <w:t xml:space="preserve"> of the run</w:t>
      </w:r>
    </w:p>
    <w:p w14:paraId="70AF392B" w14:textId="5F8082EE" w:rsidR="00E0682D" w:rsidRDefault="00E0682D" w:rsidP="002711A7">
      <w:pPr>
        <w:pStyle w:val="ListParagraph"/>
        <w:numPr>
          <w:ilvl w:val="0"/>
          <w:numId w:val="32"/>
        </w:numPr>
      </w:pPr>
      <w:r>
        <w:rPr>
          <w:b/>
        </w:rPr>
        <w:t xml:space="preserve">Run time, </w:t>
      </w:r>
      <w:r>
        <w:t>the time of the run</w:t>
      </w:r>
    </w:p>
    <w:p w14:paraId="602BDD65" w14:textId="1060384A" w:rsidR="00E0682D" w:rsidRDefault="00E0682D" w:rsidP="002711A7">
      <w:pPr>
        <w:pStyle w:val="ListParagraph"/>
        <w:numPr>
          <w:ilvl w:val="0"/>
          <w:numId w:val="32"/>
        </w:numPr>
      </w:pPr>
      <w:r>
        <w:rPr>
          <w:b/>
        </w:rPr>
        <w:t xml:space="preserve">Capillary number, </w:t>
      </w:r>
      <w:r>
        <w:t>lane or capillary of run</w:t>
      </w:r>
    </w:p>
    <w:p w14:paraId="565C213C" w14:textId="676C0FD9" w:rsidR="00E0682D" w:rsidRDefault="00E0682D" w:rsidP="002711A7">
      <w:pPr>
        <w:pStyle w:val="ListParagraph"/>
        <w:numPr>
          <w:ilvl w:val="0"/>
          <w:numId w:val="32"/>
        </w:numPr>
      </w:pPr>
      <w:r>
        <w:rPr>
          <w:b/>
        </w:rPr>
        <w:t xml:space="preserve">Injection seconds, </w:t>
      </w:r>
      <w:r>
        <w:t>number of seconds of injection</w:t>
      </w:r>
    </w:p>
    <w:p w14:paraId="1494A116" w14:textId="2AE6B347" w:rsidR="00E0682D" w:rsidRDefault="00E0682D" w:rsidP="00E0682D">
      <w:pPr>
        <w:pStyle w:val="ListParagraph"/>
        <w:numPr>
          <w:ilvl w:val="0"/>
          <w:numId w:val="32"/>
        </w:numPr>
      </w:pPr>
      <w:r>
        <w:rPr>
          <w:b/>
        </w:rPr>
        <w:t xml:space="preserve">Injection voltage, </w:t>
      </w:r>
      <w:r>
        <w:t>voltage of injection (in volts)</w:t>
      </w:r>
    </w:p>
    <w:p w14:paraId="22C0344A" w14:textId="312439E2" w:rsidR="0069364D" w:rsidRDefault="000A18FA" w:rsidP="002711A7">
      <w:pPr>
        <w:pStyle w:val="ListParagraph"/>
        <w:numPr>
          <w:ilvl w:val="0"/>
          <w:numId w:val="32"/>
        </w:numPr>
      </w:pPr>
      <w:r>
        <w:lastRenderedPageBreak/>
        <w:t>For each channel:</w:t>
      </w:r>
    </w:p>
    <w:p w14:paraId="55CD4F31" w14:textId="5EE131EA" w:rsidR="000A18FA" w:rsidRDefault="00FC5C2B" w:rsidP="002711A7">
      <w:pPr>
        <w:pStyle w:val="ListParagraph"/>
        <w:numPr>
          <w:ilvl w:val="1"/>
          <w:numId w:val="32"/>
        </w:numPr>
      </w:pPr>
      <w:hyperlink w:anchor="NoiseDefinition" w:history="1">
        <w:r w:rsidR="0076088D" w:rsidRPr="002711A7">
          <w:rPr>
            <w:rStyle w:val="Hyperlink"/>
            <w:b/>
          </w:rPr>
          <w:t>Noise</w:t>
        </w:r>
      </w:hyperlink>
      <w:r w:rsidR="0076088D">
        <w:t xml:space="preserve">. </w:t>
      </w:r>
      <w:r w:rsidR="000A18FA">
        <w:t xml:space="preserve">Measured steady state </w:t>
      </w:r>
      <w:r w:rsidR="0076088D">
        <w:t xml:space="preserve">peak to trough </w:t>
      </w:r>
      <w:r w:rsidR="000A18FA">
        <w:t xml:space="preserve">noise </w:t>
      </w:r>
      <w:r w:rsidR="00A051D2">
        <w:t xml:space="preserve">at the right end of the collected data.  </w:t>
      </w:r>
      <w:r w:rsidR="0076088D">
        <w:t xml:space="preserve">A change in the trend of noise values could indicate </w:t>
      </w:r>
      <w:r w:rsidR="0076088D" w:rsidRPr="002711A7">
        <w:rPr>
          <w:u w:val="single"/>
        </w:rPr>
        <w:t>issues with the Genetic Analyzer’s laser, CCD camera, alignment, or the color separation matrix</w:t>
      </w:r>
      <w:r w:rsidR="0076088D">
        <w:t>.</w:t>
      </w:r>
    </w:p>
    <w:p w14:paraId="0519E0BE" w14:textId="3B31CAF5" w:rsidR="000A18FA" w:rsidRDefault="000A18FA" w:rsidP="002711A7">
      <w:pPr>
        <w:pStyle w:val="ListParagraph"/>
        <w:numPr>
          <w:ilvl w:val="1"/>
          <w:numId w:val="32"/>
        </w:numPr>
      </w:pPr>
      <w:r w:rsidRPr="002711A7">
        <w:rPr>
          <w:b/>
        </w:rPr>
        <w:t>Channel locus total area ratio max locus to min locus</w:t>
      </w:r>
      <w:r>
        <w:t xml:space="preserve">, </w:t>
      </w:r>
      <w:r w:rsidR="0058416C">
        <w:t xml:space="preserve">could give </w:t>
      </w:r>
      <w:r>
        <w:t xml:space="preserve">an indication of </w:t>
      </w:r>
      <w:r w:rsidRPr="002711A7">
        <w:rPr>
          <w:u w:val="single"/>
        </w:rPr>
        <w:t xml:space="preserve">possible </w:t>
      </w:r>
      <w:r w:rsidR="006B7434" w:rsidRPr="002711A7">
        <w:rPr>
          <w:u w:val="single"/>
        </w:rPr>
        <w:t>DNA degradation or inhibition</w:t>
      </w:r>
      <w:r w:rsidR="006B7434">
        <w:t>.  Choosing the correct channel may make this metric more sensitive by excluding a kit’s preferentially amplified loci, in favor of more evenly amplified loci, or could be used to include a locus know</w:t>
      </w:r>
      <w:r w:rsidR="0058416C">
        <w:t>n</w:t>
      </w:r>
      <w:r w:rsidR="006B7434">
        <w:t xml:space="preserve"> to be more sensitive to inhibition.</w:t>
      </w:r>
    </w:p>
    <w:p w14:paraId="7750A649" w14:textId="09964500" w:rsidR="000A18FA" w:rsidRDefault="000A18FA" w:rsidP="002711A7">
      <w:pPr>
        <w:pStyle w:val="ListParagraph"/>
        <w:numPr>
          <w:ilvl w:val="1"/>
          <w:numId w:val="32"/>
        </w:numPr>
      </w:pPr>
      <w:r w:rsidRPr="002711A7">
        <w:rPr>
          <w:b/>
        </w:rPr>
        <w:t>Channel Y-</w:t>
      </w:r>
      <w:r w:rsidR="0058416C" w:rsidRPr="002711A7">
        <w:rPr>
          <w:b/>
        </w:rPr>
        <w:t>STR</w:t>
      </w:r>
      <w:r w:rsidRPr="002711A7">
        <w:rPr>
          <w:b/>
        </w:rPr>
        <w:t xml:space="preserve"> locus total area ratio max locus to min locus</w:t>
      </w:r>
      <w:r>
        <w:t xml:space="preserve">, an indication of possible </w:t>
      </w:r>
      <w:r w:rsidR="0058416C">
        <w:t>DNA</w:t>
      </w:r>
      <w:r>
        <w:t xml:space="preserve"> degradation </w:t>
      </w:r>
      <w:r w:rsidR="0058416C">
        <w:t xml:space="preserve">or inhibition calculated with STR </w:t>
      </w:r>
      <w:r>
        <w:t>loci</w:t>
      </w:r>
    </w:p>
    <w:p w14:paraId="7F834310" w14:textId="77777777" w:rsidR="008C6147" w:rsidRDefault="008C6147" w:rsidP="0005330A">
      <w:pPr>
        <w:ind w:left="360"/>
      </w:pPr>
    </w:p>
    <w:p w14:paraId="3BB7BAFB" w14:textId="7C9F6FF5" w:rsidR="00160488" w:rsidRDefault="00160488">
      <w:r>
        <w:br w:type="page"/>
      </w:r>
    </w:p>
    <w:p w14:paraId="0B9712D1" w14:textId="4BB1B6E2" w:rsidR="008C6147" w:rsidRDefault="008C6147" w:rsidP="0005330A">
      <w:pPr>
        <w:ind w:left="360"/>
      </w:pPr>
    </w:p>
    <w:p w14:paraId="7BC1CF58" w14:textId="258CB743" w:rsidR="000118EC" w:rsidRDefault="000118EC" w:rsidP="00B55AA2">
      <w:pPr>
        <w:pStyle w:val="Heading2"/>
      </w:pPr>
      <w:bookmarkStart w:id="389" w:name="_Appendix_K._Privacy"/>
      <w:bookmarkStart w:id="390" w:name="_Toc32270495"/>
      <w:bookmarkEnd w:id="389"/>
      <w:r>
        <w:t>Appendix K. Privacy</w:t>
      </w:r>
      <w:r w:rsidR="0088571D">
        <w:t xml:space="preserve"> Information</w:t>
      </w:r>
      <w:bookmarkEnd w:id="390"/>
    </w:p>
    <w:p w14:paraId="225F3D8A" w14:textId="583C54E8" w:rsidR="0088571D" w:rsidRDefault="0088571D" w:rsidP="00B55AA2">
      <w:pPr>
        <w:pStyle w:val="Heading3"/>
      </w:pPr>
      <w:bookmarkStart w:id="391" w:name="_Toc32270496"/>
      <w:r>
        <w:t>Privacy Statement</w:t>
      </w:r>
      <w:bookmarkEnd w:id="391"/>
    </w:p>
    <w:p w14:paraId="1E058493" w14:textId="77777777" w:rsidR="0088571D" w:rsidRDefault="0088571D" w:rsidP="0088571D">
      <w:pPr>
        <w:ind w:left="360"/>
      </w:pPr>
      <w:r>
        <w:t>OSIRIS is a desktop tool working on your computer with your own data.  Your sample profile data is processed on your computer and is not sent over the internet.</w:t>
      </w:r>
    </w:p>
    <w:p w14:paraId="54BBCC66" w14:textId="77777777" w:rsidR="0088571D" w:rsidRDefault="0088571D" w:rsidP="0088571D">
      <w:pPr>
        <w:ind w:left="360"/>
      </w:pPr>
    </w:p>
    <w:p w14:paraId="439D4C75" w14:textId="4F1EF363" w:rsidR="0088571D" w:rsidRDefault="0088571D" w:rsidP="0088571D">
      <w:pPr>
        <w:ind w:left="360"/>
      </w:pPr>
      <w:r>
        <w:t xml:space="preserve">For quality monitoring, OSIRIS </w:t>
      </w:r>
      <w:r w:rsidR="004D0192">
        <w:t xml:space="preserve">version 2.12 </w:t>
      </w:r>
      <w:r>
        <w:t>sends some information about usage statistics back to NCBI.  This information is limited to use of the tool, without any sample, profile or batch data that would reveal the context of your analysis.</w:t>
      </w:r>
    </w:p>
    <w:p w14:paraId="048AF176" w14:textId="77777777" w:rsidR="0088571D" w:rsidRDefault="0088571D" w:rsidP="0088571D">
      <w:pPr>
        <w:ind w:left="360"/>
      </w:pPr>
    </w:p>
    <w:p w14:paraId="1C78F506" w14:textId="77777777" w:rsidR="0088571D" w:rsidRDefault="0088571D" w:rsidP="00B55AA2">
      <w:pPr>
        <w:pStyle w:val="Heading3"/>
      </w:pPr>
      <w:bookmarkStart w:id="392" w:name="_Toc32270497"/>
      <w:r>
        <w:t>Opt-out of Statistics Collection</w:t>
      </w:r>
      <w:bookmarkEnd w:id="392"/>
    </w:p>
    <w:p w14:paraId="3F7E9120" w14:textId="0BB2F93E" w:rsidR="0088571D" w:rsidRDefault="0088571D" w:rsidP="0088571D">
      <w:pPr>
        <w:ind w:left="360"/>
      </w:pPr>
      <w:r>
        <w:t>You can opt-out of statistic</w:t>
      </w:r>
      <w:r w:rsidR="00230615">
        <w:t>s</w:t>
      </w:r>
      <w:r>
        <w:t xml:space="preserve"> collection by </w:t>
      </w:r>
      <w:r w:rsidR="00717078">
        <w:t xml:space="preserve">doing </w:t>
      </w:r>
      <w:r>
        <w:t>the following:</w:t>
      </w:r>
    </w:p>
    <w:p w14:paraId="79BA4A09" w14:textId="3A0DFE7B" w:rsidR="0088571D" w:rsidRDefault="0088571D" w:rsidP="0005330A">
      <w:pPr>
        <w:ind w:left="360"/>
      </w:pPr>
    </w:p>
    <w:p w14:paraId="45E88322" w14:textId="3AF75449" w:rsidR="00667DA7" w:rsidRDefault="00667DA7" w:rsidP="0005330A">
      <w:pPr>
        <w:ind w:left="360"/>
      </w:pPr>
      <w:r>
        <w:t>Open OSIRIS.</w:t>
      </w:r>
    </w:p>
    <w:p w14:paraId="760DA701" w14:textId="3D694CC0" w:rsidR="00667DA7" w:rsidRDefault="00667DA7" w:rsidP="0005330A">
      <w:pPr>
        <w:ind w:left="360"/>
      </w:pPr>
      <w:r>
        <w:t>Open the Tools menu and uncheck Allow Usage Reporting.</w:t>
      </w:r>
    </w:p>
    <w:p w14:paraId="64D082B4" w14:textId="3E1D7ECB" w:rsidR="00667DA7" w:rsidRDefault="00667DA7" w:rsidP="0005330A">
      <w:pPr>
        <w:ind w:left="360"/>
      </w:pPr>
    </w:p>
    <w:p w14:paraId="0C960D63" w14:textId="0BB223D7" w:rsidR="00667DA7" w:rsidRDefault="00667DA7" w:rsidP="0005330A">
      <w:pPr>
        <w:ind w:left="360"/>
      </w:pPr>
      <w:r>
        <w:rPr>
          <w:noProof/>
        </w:rPr>
        <w:drawing>
          <wp:inline distT="0" distB="0" distL="0" distR="0" wp14:anchorId="34706BD1" wp14:editId="0FB9A4A8">
            <wp:extent cx="2422084" cy="19558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430894" cy="1962914"/>
                    </a:xfrm>
                    <a:prstGeom prst="rect">
                      <a:avLst/>
                    </a:prstGeom>
                  </pic:spPr>
                </pic:pic>
              </a:graphicData>
            </a:graphic>
          </wp:inline>
        </w:drawing>
      </w:r>
    </w:p>
    <w:p w14:paraId="4C15AA86" w14:textId="1FCDD496" w:rsidR="00667DA7" w:rsidRDefault="00667DA7" w:rsidP="0005330A">
      <w:pPr>
        <w:ind w:left="360"/>
      </w:pPr>
    </w:p>
    <w:p w14:paraId="36614021" w14:textId="7AF31113" w:rsidR="00230615" w:rsidRDefault="003C0733" w:rsidP="0005330A">
      <w:pPr>
        <w:ind w:left="360"/>
      </w:pPr>
      <w:r>
        <w:t>OSIRIS</w:t>
      </w:r>
      <w:r w:rsidR="00230615">
        <w:t xml:space="preserve"> will immediately stop reporting statistics.</w:t>
      </w:r>
    </w:p>
    <w:p w14:paraId="6EB72A44" w14:textId="77777777" w:rsidR="00230615" w:rsidRDefault="00230615" w:rsidP="0005330A">
      <w:pPr>
        <w:ind w:left="360"/>
      </w:pPr>
    </w:p>
    <w:p w14:paraId="31D047BA" w14:textId="1E5C7C18" w:rsidR="00333576" w:rsidRDefault="00333576" w:rsidP="0005330A">
      <w:pPr>
        <w:ind w:left="360"/>
      </w:pPr>
    </w:p>
    <w:p w14:paraId="5D11702C" w14:textId="77B5D9F3" w:rsidR="00333576" w:rsidRPr="00B55AA2" w:rsidRDefault="00333576" w:rsidP="0005330A">
      <w:pPr>
        <w:ind w:left="360"/>
        <w:rPr>
          <w:u w:val="single"/>
        </w:rPr>
      </w:pPr>
      <w:r w:rsidRPr="00B55AA2">
        <w:rPr>
          <w:u w:val="single"/>
        </w:rPr>
        <w:t>Technical Details</w:t>
      </w:r>
    </w:p>
    <w:p w14:paraId="00CD5F33" w14:textId="666C2088" w:rsidR="00103C56" w:rsidRDefault="004D0192" w:rsidP="00103C56">
      <w:pPr>
        <w:ind w:left="360"/>
      </w:pPr>
      <w:r>
        <w:t xml:space="preserve">Quality information sent includes: </w:t>
      </w:r>
      <w:r w:rsidR="00103C56">
        <w:t xml:space="preserve">operating system, </w:t>
      </w:r>
      <w:r>
        <w:t xml:space="preserve">OSIRIS </w:t>
      </w:r>
      <w:r w:rsidR="00103C56">
        <w:t xml:space="preserve">session </w:t>
      </w:r>
      <w:r>
        <w:t xml:space="preserve">open and close, errors and crashes, analysis time and marker set, window open and close.  </w:t>
      </w:r>
      <w:r w:rsidR="00103C56">
        <w:t xml:space="preserve">If a “Debug” folder is created in </w:t>
      </w:r>
      <w:r w:rsidR="00103C56" w:rsidRPr="00103C56">
        <w:t>C:\Users\</w:t>
      </w:r>
      <w:r w:rsidR="00230615">
        <w:rPr>
          <w:i/>
        </w:rPr>
        <w:t>user_name</w:t>
      </w:r>
      <w:r w:rsidR="00103C56" w:rsidRPr="00103C56">
        <w:t>\AppData\Roaming\.osiris</w:t>
      </w:r>
      <w:r w:rsidR="00103C56">
        <w:t>, OSIRIS will create usage logs that include the quality information sent, on lines that begin with “</w:t>
      </w:r>
      <w:r w:rsidR="00103C56" w:rsidRPr="00B55AA2">
        <w:rPr>
          <w:rStyle w:val="FixedChar"/>
        </w:rPr>
        <w:t>usage stats: PING:</w:t>
      </w:r>
      <w:r w:rsidR="00103C56">
        <w:t xml:space="preserve">”.  If necessary, deleting the </w:t>
      </w:r>
      <w:r w:rsidR="00103C56" w:rsidRPr="00B55AA2">
        <w:rPr>
          <w:i/>
        </w:rPr>
        <w:t>pinger.vbs</w:t>
      </w:r>
      <w:r w:rsidR="00103C56">
        <w:t xml:space="preserve"> communication module will not interfere with </w:t>
      </w:r>
      <w:r w:rsidR="00C5407D">
        <w:t xml:space="preserve">normal </w:t>
      </w:r>
      <w:r w:rsidR="00103C56">
        <w:t xml:space="preserve">OSIRIS operation.  </w:t>
      </w:r>
      <w:r w:rsidR="00B55AA2">
        <w:t xml:space="preserve">Note that Windows operating systems may reinstall a deleted file if the software is installed with the </w:t>
      </w:r>
      <w:r w:rsidR="00B55AA2" w:rsidRPr="00B55AA2">
        <w:rPr>
          <w:rStyle w:val="FixedChar"/>
        </w:rPr>
        <w:t>.msi</w:t>
      </w:r>
      <w:r w:rsidR="00B55AA2">
        <w:t xml:space="preserve"> </w:t>
      </w:r>
      <w:r w:rsidR="00717078">
        <w:t>installer</w:t>
      </w:r>
      <w:r w:rsidR="00B55AA2">
        <w:t>.</w:t>
      </w:r>
    </w:p>
    <w:p w14:paraId="232BD331" w14:textId="77777777" w:rsidR="00717078" w:rsidRDefault="00717078">
      <w:r>
        <w:br w:type="page"/>
      </w:r>
    </w:p>
    <w:p w14:paraId="5383F92F" w14:textId="1D672BAF" w:rsidR="00717078" w:rsidRDefault="00717078" w:rsidP="00103C56">
      <w:pPr>
        <w:ind w:left="360"/>
      </w:pPr>
    </w:p>
    <w:p w14:paraId="54F2A508" w14:textId="7BB20D2D" w:rsidR="00717078" w:rsidRDefault="00717078" w:rsidP="00103C56">
      <w:pPr>
        <w:ind w:left="360"/>
      </w:pPr>
    </w:p>
    <w:p w14:paraId="51AD0970" w14:textId="1A038BE7" w:rsidR="00717078" w:rsidRPr="00AE48DE" w:rsidRDefault="001C1E8B" w:rsidP="00717078">
      <w:pPr>
        <w:pStyle w:val="Heading2"/>
      </w:pPr>
      <w:bookmarkStart w:id="393" w:name="_Appendix_L._"/>
      <w:bookmarkStart w:id="394" w:name="_Toc32270498"/>
      <w:bookmarkEnd w:id="393"/>
      <w:r>
        <w:t xml:space="preserve">Appendix L.  </w:t>
      </w:r>
      <w:r w:rsidR="00717078">
        <w:t xml:space="preserve">A </w:t>
      </w:r>
      <w:r w:rsidR="00717078" w:rsidRPr="005030E4">
        <w:t>Quick</w:t>
      </w:r>
      <w:r w:rsidR="00717078">
        <w:t xml:space="preserve"> Tutorial for Fragment Analysis</w:t>
      </w:r>
      <w:bookmarkEnd w:id="394"/>
    </w:p>
    <w:p w14:paraId="764FE3C7" w14:textId="77777777" w:rsidR="00717078" w:rsidRDefault="00717078" w:rsidP="00717078">
      <w:r>
        <w:t xml:space="preserve">This is a quick overview on using OSIRIS for fragment analysis.  The files shown in the examples illustrated in this instruction are included with your OSIRIS download.  </w:t>
      </w:r>
    </w:p>
    <w:p w14:paraId="71E23E2E" w14:textId="77777777" w:rsidR="00717078" w:rsidRDefault="00717078" w:rsidP="00717078"/>
    <w:p w14:paraId="0F785257" w14:textId="160C2ADA" w:rsidR="00717078" w:rsidRDefault="00717078" w:rsidP="00717078">
      <w:r>
        <w:t xml:space="preserve">When you open </w:t>
      </w:r>
      <w:r w:rsidR="003317DE">
        <w:t>OSIRIS</w:t>
      </w:r>
      <w:r>
        <w:t>, you will see the following window.  The logo disappears after a moment.</w:t>
      </w:r>
    </w:p>
    <w:p w14:paraId="15FB8F2D" w14:textId="02BFFD3A" w:rsidR="00717078" w:rsidRDefault="00717078" w:rsidP="00717078"/>
    <w:p w14:paraId="1A624276" w14:textId="77777777" w:rsidR="009C67B9" w:rsidRDefault="009C67B9" w:rsidP="00717078"/>
    <w:p w14:paraId="6EB07455" w14:textId="77777777" w:rsidR="00717078" w:rsidRDefault="00717078" w:rsidP="00717078">
      <w:pPr>
        <w:jc w:val="center"/>
        <w:rPr>
          <w:noProof/>
        </w:rPr>
      </w:pPr>
      <w:r>
        <w:rPr>
          <w:noProof/>
        </w:rPr>
        <w:drawing>
          <wp:inline distT="0" distB="0" distL="0" distR="0" wp14:anchorId="5CDA6DE9" wp14:editId="42B761FB">
            <wp:extent cx="2692400" cy="21417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37307" cy="2177484"/>
                    </a:xfrm>
                    <a:prstGeom prst="rect">
                      <a:avLst/>
                    </a:prstGeom>
                    <a:noFill/>
                    <a:ln>
                      <a:noFill/>
                    </a:ln>
                  </pic:spPr>
                </pic:pic>
              </a:graphicData>
            </a:graphic>
          </wp:inline>
        </w:drawing>
      </w:r>
    </w:p>
    <w:p w14:paraId="026BC98F" w14:textId="77777777" w:rsidR="00717078" w:rsidRDefault="00717078" w:rsidP="00717078"/>
    <w:p w14:paraId="7C201CFB" w14:textId="56B81DE0" w:rsidR="00717078" w:rsidRDefault="00717078" w:rsidP="00717078">
      <w:pPr>
        <w:pStyle w:val="ImageCentered"/>
        <w:jc w:val="left"/>
      </w:pPr>
    </w:p>
    <w:p w14:paraId="705EED2B" w14:textId="77777777" w:rsidR="00F33B01" w:rsidRDefault="00F33B01" w:rsidP="00717078">
      <w:pPr>
        <w:pStyle w:val="ImageCentered"/>
        <w:jc w:val="left"/>
      </w:pPr>
    </w:p>
    <w:p w14:paraId="0C90026D" w14:textId="77777777" w:rsidR="00717078" w:rsidRDefault="00717078" w:rsidP="00717078">
      <w:r>
        <w:t xml:space="preserve">OSIRIS performs analyses on samples in .fsa or .hid files. When an analysis is performed, one or more input folders containing either </w:t>
      </w:r>
      <w:r w:rsidRPr="003A4DC3">
        <w:rPr>
          <w:rStyle w:val="FixedChar"/>
        </w:rPr>
        <w:t>.</w:t>
      </w:r>
      <w:r w:rsidRPr="00F25E2F">
        <w:rPr>
          <w:rStyle w:val="FixedChar"/>
        </w:rPr>
        <w:t>fsa</w:t>
      </w:r>
      <w:r>
        <w:t xml:space="preserve"> or </w:t>
      </w:r>
      <w:r w:rsidRPr="003A4DC3">
        <w:rPr>
          <w:rStyle w:val="FixedChar"/>
        </w:rPr>
        <w:t>.hid</w:t>
      </w:r>
      <w:r>
        <w:t xml:space="preserve"> files are analyzed, and the results are written to a new output folder for each input folder.  File type is selected on the “</w:t>
      </w:r>
      <w:r w:rsidRPr="003A4DC3">
        <w:rPr>
          <w:rStyle w:val="FixedChar"/>
        </w:rPr>
        <w:t>General</w:t>
      </w:r>
      <w:r>
        <w:t>” tab of the “</w:t>
      </w:r>
      <w:r w:rsidRPr="003A4DC3">
        <w:rPr>
          <w:rStyle w:val="FixedChar"/>
        </w:rPr>
        <w:t>Lab Settings</w:t>
      </w:r>
      <w:r>
        <w:t xml:space="preserve">” dialog.  </w:t>
      </w:r>
    </w:p>
    <w:p w14:paraId="0BB9CE64" w14:textId="77777777" w:rsidR="00717078" w:rsidRDefault="00717078" w:rsidP="00717078">
      <w:pPr>
        <w:pStyle w:val="ImageCentered"/>
        <w:jc w:val="left"/>
      </w:pPr>
    </w:p>
    <w:p w14:paraId="722F8E0B" w14:textId="3419A7DB" w:rsidR="00717078" w:rsidRDefault="00717078" w:rsidP="0071707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r w:rsidR="00B75B1E">
        <w:t>.</w:t>
      </w:r>
    </w:p>
    <w:p w14:paraId="25693349" w14:textId="77777777" w:rsidR="00717078" w:rsidRDefault="00717078" w:rsidP="00717078"/>
    <w:p w14:paraId="608C5CD5" w14:textId="18F7BE2B" w:rsidR="00CA132E" w:rsidRDefault="00CA132E" w:rsidP="00CA132E">
      <w:pPr>
        <w:pStyle w:val="ImageCentered"/>
        <w:jc w:val="left"/>
      </w:pPr>
      <w:r>
        <w:t>When the “</w:t>
      </w:r>
      <w:r w:rsidRPr="00E75C87">
        <w:rPr>
          <w:rStyle w:val="FixedChar"/>
        </w:rPr>
        <w:t>Analyze Data</w:t>
      </w:r>
      <w:r>
        <w:t>” dialog box appears, the user can enter the specific information and click “</w:t>
      </w:r>
      <w:r w:rsidRPr="000D088B">
        <w:rPr>
          <w:rStyle w:val="FixedChar"/>
        </w:rPr>
        <w:t>OK</w:t>
      </w:r>
      <w:r>
        <w:t>” to begin the analysis.  Note that different minimum RFU Threshold values may be set for Samples, Ladders and ILS (internal marker).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r w:rsidRPr="00EC5EB9">
        <w:rPr>
          <w:u w:color="083EB8"/>
        </w:rPr>
        <w:t>Laboratory Settings</w:t>
      </w:r>
      <w:r>
        <w:t xml:space="preserve"> section.  </w:t>
      </w:r>
    </w:p>
    <w:p w14:paraId="145AAF00" w14:textId="77777777" w:rsidR="00F33B01" w:rsidRDefault="00F33B01" w:rsidP="00CA132E">
      <w:pPr>
        <w:pStyle w:val="ImageCentered"/>
        <w:jc w:val="left"/>
      </w:pPr>
    </w:p>
    <w:p w14:paraId="08F24405" w14:textId="0E835F07" w:rsidR="00F33B01" w:rsidRDefault="00F33B01" w:rsidP="00F33B01">
      <w:r>
        <w:t>The illustrated example below uses Identifiler</w:t>
      </w:r>
      <w:r>
        <w:rPr>
          <w:szCs w:val="20"/>
          <w:vertAlign w:val="superscript"/>
        </w:rPr>
        <w:t>TM</w:t>
      </w:r>
      <w:r>
        <w:t xml:space="preserve"> data files created by NIST which are provided with the OSIRIS software download.  This tutorial analyzes the samples using the OSIRIS fragment analysis as if they were a user-designed multiplex.  The NIST data files are located in a subdirectory named “</w:t>
      </w:r>
      <w:r w:rsidRPr="008E0634">
        <w:rPr>
          <w:rStyle w:val="FixedChar"/>
        </w:rPr>
        <w:t>TestAnalysis</w:t>
      </w:r>
      <w:r>
        <w:rPr>
          <w:rStyle w:val="FixedChar"/>
        </w:rPr>
        <w:t>.</w:t>
      </w:r>
      <w:r>
        <w:t>”  When 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  Note that file names on the Mac will not be selectable: select the </w:t>
      </w:r>
      <w:r>
        <w:rPr>
          <w:i/>
        </w:rPr>
        <w:t>directory</w:t>
      </w:r>
      <w:r>
        <w:t xml:space="preserve"> to be analyzed.  </w:t>
      </w:r>
    </w:p>
    <w:p w14:paraId="51282F75" w14:textId="77777777" w:rsidR="00F33B01" w:rsidRDefault="00F33B01" w:rsidP="00F33B01"/>
    <w:p w14:paraId="03D24A2C" w14:textId="75E7F42F" w:rsidR="005E4EA6" w:rsidRDefault="005E4EA6">
      <w:r>
        <w:br w:type="page"/>
      </w:r>
    </w:p>
    <w:p w14:paraId="4FE13197" w14:textId="1855C37F" w:rsidR="00717078" w:rsidRDefault="00AF31FF" w:rsidP="00717078">
      <w:pPr>
        <w:pStyle w:val="ImageCentered"/>
      </w:pPr>
      <w:r>
        <w:rPr>
          <w:noProof/>
        </w:rPr>
        <w:lastRenderedPageBreak/>
        <w:drawing>
          <wp:inline distT="0" distB="0" distL="0" distR="0" wp14:anchorId="763E832D" wp14:editId="1C08A760">
            <wp:extent cx="4401403" cy="2261396"/>
            <wp:effectExtent l="0" t="0" r="0" b="571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3570" cy="2298475"/>
                    </a:xfrm>
                    <a:prstGeom prst="rect">
                      <a:avLst/>
                    </a:prstGeom>
                  </pic:spPr>
                </pic:pic>
              </a:graphicData>
            </a:graphic>
          </wp:inline>
        </w:drawing>
      </w:r>
    </w:p>
    <w:p w14:paraId="0D383EEE" w14:textId="77777777" w:rsidR="00717078" w:rsidRPr="00232EEB" w:rsidRDefault="00717078" w:rsidP="00717078">
      <w:pPr>
        <w:pStyle w:val="Spacer"/>
        <w:rPr>
          <w:sz w:val="12"/>
          <w:szCs w:val="12"/>
        </w:rPr>
      </w:pPr>
    </w:p>
    <w:p w14:paraId="6472584F" w14:textId="7A3D18FA" w:rsidR="004B7D0F" w:rsidRDefault="00F33B01" w:rsidP="00CA132E">
      <w:pPr>
        <w:pStyle w:val="ListParagraph"/>
        <w:numPr>
          <w:ilvl w:val="0"/>
          <w:numId w:val="48"/>
        </w:numPr>
      </w:pPr>
      <w:r>
        <w:t>Start a new analysis.  Select File&gt;New Analysis from the menu.</w:t>
      </w:r>
      <w:r w:rsidR="00232EEB">
        <w:t xml:space="preserve">  </w:t>
      </w:r>
      <w:r w:rsidR="00717078">
        <w:t xml:space="preserve">For the </w:t>
      </w:r>
      <w:r w:rsidR="00717078" w:rsidRPr="00232EEB">
        <w:rPr>
          <w:b/>
        </w:rPr>
        <w:t>Input Directory, select \TestAnalysis\Identifiler\Identifiler_Artifacts</w:t>
      </w:r>
      <w:r w:rsidR="00717078">
        <w:t xml:space="preserve"> in the directory where you installed OSIRIS (located in the C:\</w:t>
      </w:r>
      <w:r w:rsidR="00C9552F">
        <w:t>Apps\User_installs</w:t>
      </w:r>
      <w:r w:rsidR="00717078">
        <w:t xml:space="preserve">\NCBI\Osiris directory in this figure).  </w:t>
      </w:r>
    </w:p>
    <w:p w14:paraId="4FF73271" w14:textId="58546250" w:rsidR="004B7D0F" w:rsidRDefault="004B7D0F" w:rsidP="00CA132E">
      <w:pPr>
        <w:pStyle w:val="ListParagraph"/>
        <w:numPr>
          <w:ilvl w:val="0"/>
          <w:numId w:val="48"/>
        </w:numPr>
      </w:pPr>
      <w:r w:rsidRPr="00F33B01">
        <w:rPr>
          <w:b/>
        </w:rPr>
        <w:t xml:space="preserve">Select </w:t>
      </w:r>
      <w:r w:rsidR="00717078" w:rsidRPr="00232EEB">
        <w:rPr>
          <w:b/>
        </w:rPr>
        <w:t xml:space="preserve">the [LaneStandardOnly_5] Operating Procedure </w:t>
      </w:r>
      <w:r w:rsidR="00717078">
        <w:t>from the dropdown list</w:t>
      </w:r>
      <w:r>
        <w:t>, because Identifiler files have five channels of collected data</w:t>
      </w:r>
      <w:r w:rsidR="00717078">
        <w:t xml:space="preserve">.  </w:t>
      </w:r>
      <w:r>
        <w:t xml:space="preserve">Note that the Operating Procedure selected </w:t>
      </w:r>
      <w:r w:rsidRPr="00232EEB">
        <w:rPr>
          <w:u w:val="single"/>
        </w:rPr>
        <w:t>must</w:t>
      </w:r>
      <w:r>
        <w:t xml:space="preserve"> match the number of channels of </w:t>
      </w:r>
      <w:r w:rsidR="00232EEB">
        <w:t>collected data in the .fsa/.hid file</w:t>
      </w:r>
      <w:r>
        <w:t>.</w:t>
      </w:r>
    </w:p>
    <w:p w14:paraId="2588263F" w14:textId="05A6447A" w:rsidR="004B7D0F" w:rsidRDefault="00717078" w:rsidP="00CA132E">
      <w:pPr>
        <w:pStyle w:val="ListParagraph"/>
        <w:numPr>
          <w:ilvl w:val="0"/>
          <w:numId w:val="48"/>
        </w:numPr>
      </w:pPr>
      <w:r>
        <w:t xml:space="preserve">Finally, </w:t>
      </w:r>
      <w:r w:rsidRPr="00232EEB">
        <w:rPr>
          <w:b/>
        </w:rPr>
        <w:t>select ABI-LIZ450</w:t>
      </w:r>
      <w:r>
        <w:t xml:space="preserve"> </w:t>
      </w:r>
      <w:r w:rsidRPr="00232EEB">
        <w:rPr>
          <w:b/>
        </w:rPr>
        <w:t>in the “Internal Land Standard”</w:t>
      </w:r>
      <w:r>
        <w:t xml:space="preserve"> dropdown list.  </w:t>
      </w:r>
    </w:p>
    <w:p w14:paraId="0796964D" w14:textId="2995150E" w:rsidR="00717078" w:rsidRDefault="00717078" w:rsidP="00232EEB">
      <w:pPr>
        <w:pStyle w:val="ListParagraph"/>
        <w:numPr>
          <w:ilvl w:val="0"/>
          <w:numId w:val="48"/>
        </w:numPr>
      </w:pPr>
      <w:r>
        <w:t xml:space="preserve">Click “OK”.  </w:t>
      </w:r>
    </w:p>
    <w:p w14:paraId="3710C8C9" w14:textId="77777777" w:rsidR="00717078" w:rsidRPr="00232EEB" w:rsidRDefault="00717078" w:rsidP="00232EEB">
      <w:pPr>
        <w:pStyle w:val="Spacer"/>
        <w:rPr>
          <w:sz w:val="12"/>
          <w:szCs w:val="12"/>
        </w:rPr>
      </w:pPr>
    </w:p>
    <w:p w14:paraId="19F3A56F" w14:textId="77777777" w:rsidR="00717078" w:rsidRDefault="00717078" w:rsidP="00717078">
      <w:r>
        <w:t>When the analysis begins, a new window appears which shows each subdirectory that will be analyzed along with its current analysis status.  Since only one subdirectory is being analyzed here, a new window opens upon completion with a table containing the results of the analysis.  If more than one directory is analyzed select one from the list and click “View selection”.</w:t>
      </w:r>
    </w:p>
    <w:p w14:paraId="331E41B5" w14:textId="7D7BBC80" w:rsidR="00717078" w:rsidRPr="00232EEB" w:rsidRDefault="00717078" w:rsidP="00232EEB">
      <w:pPr>
        <w:pStyle w:val="Spacer"/>
        <w:rPr>
          <w:sz w:val="12"/>
          <w:szCs w:val="12"/>
        </w:rPr>
      </w:pPr>
    </w:p>
    <w:p w14:paraId="1995AB02" w14:textId="5284B9A8" w:rsidR="00F33B01" w:rsidRDefault="00F33B01" w:rsidP="00F33B01">
      <w:pPr>
        <w:pStyle w:val="ListParagraph"/>
        <w:numPr>
          <w:ilvl w:val="0"/>
          <w:numId w:val="48"/>
        </w:numPr>
      </w:pPr>
      <w:r>
        <w:t xml:space="preserve">Click the first cell </w:t>
      </w:r>
      <w:r w:rsidR="00232EEB">
        <w:t xml:space="preserve">with peak sizes </w:t>
      </w:r>
      <w:r>
        <w:t>in the table to display the first channel as shown</w:t>
      </w:r>
      <w:r w:rsidR="00FE68F5">
        <w:t xml:space="preserve"> </w:t>
      </w:r>
      <w:r>
        <w:t>in the figure below.</w:t>
      </w:r>
    </w:p>
    <w:p w14:paraId="0EFB7AB5" w14:textId="77777777" w:rsidR="00F33B01" w:rsidRPr="00232EEB" w:rsidRDefault="00F33B01" w:rsidP="00232EEB">
      <w:pPr>
        <w:pStyle w:val="Spacer"/>
        <w:rPr>
          <w:sz w:val="12"/>
          <w:szCs w:val="12"/>
        </w:rPr>
      </w:pPr>
    </w:p>
    <w:p w14:paraId="2ACB80F1" w14:textId="48D33E45" w:rsidR="00717078" w:rsidRDefault="00FE68F5" w:rsidP="00717078">
      <w:pPr>
        <w:jc w:val="center"/>
      </w:pPr>
      <w:r>
        <w:rPr>
          <w:noProof/>
        </w:rPr>
        <w:drawing>
          <wp:inline distT="0" distB="0" distL="0" distR="0" wp14:anchorId="40DE4D2E" wp14:editId="749FC674">
            <wp:extent cx="5240913" cy="3944203"/>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09295" cy="4070924"/>
                    </a:xfrm>
                    <a:prstGeom prst="rect">
                      <a:avLst/>
                    </a:prstGeom>
                  </pic:spPr>
                </pic:pic>
              </a:graphicData>
            </a:graphic>
          </wp:inline>
        </w:drawing>
      </w:r>
    </w:p>
    <w:p w14:paraId="0B5E53A1" w14:textId="77777777" w:rsidR="001C1E8B" w:rsidRDefault="001C1E8B">
      <w:r>
        <w:br w:type="page"/>
      </w:r>
    </w:p>
    <w:p w14:paraId="13C677D2" w14:textId="1A094909" w:rsidR="00717078" w:rsidRDefault="00717078" w:rsidP="00717078">
      <w:r>
        <w:lastRenderedPageBreak/>
        <w:t>Data selected in the table will display in the preview window below.  The blue channel data is selected in the figure above.  In the table, the user can choose which peak data to display (base pairs (BPS), RFU, time, peak area), view plots containing the data, and edit the data using the toolbar buttons at the top of the table window, the pulldown menu labeled “</w:t>
      </w:r>
      <w:r w:rsidRPr="000D088B">
        <w:rPr>
          <w:rStyle w:val="FixedChar"/>
        </w:rPr>
        <w:t>Table</w:t>
      </w:r>
      <w:r>
        <w:t xml:space="preserve">” on the menu bar, or by right clicking the table cell of interest to display a pop-up menu.  </w:t>
      </w:r>
    </w:p>
    <w:p w14:paraId="3FEF61F8" w14:textId="77777777" w:rsidR="00717078" w:rsidRDefault="00717078" w:rsidP="00717078">
      <w:pPr>
        <w:pStyle w:val="Spacer"/>
      </w:pPr>
    </w:p>
    <w:p w14:paraId="511E5C7E" w14:textId="34C64A3E" w:rsidR="00432B3A" w:rsidRDefault="00432B3A" w:rsidP="00432B3A">
      <w:pPr>
        <w:pStyle w:val="ListParagraph"/>
        <w:numPr>
          <w:ilvl w:val="0"/>
          <w:numId w:val="48"/>
        </w:numPr>
      </w:pPr>
      <w:r>
        <w:t>Open the full Graph view</w:t>
      </w:r>
      <w:r w:rsidR="00883E39">
        <w:t xml:space="preserve"> shown in the figure below</w:t>
      </w:r>
      <w:r>
        <w:t xml:space="preserve"> by either double clicking </w:t>
      </w:r>
      <w:r w:rsidR="00B75B1E">
        <w:t xml:space="preserve">the first </w:t>
      </w:r>
      <w:r>
        <w:t>sample name or clicking the sample name and selecting the “</w:t>
      </w:r>
      <w:r w:rsidRPr="005030E4">
        <w:rPr>
          <w:rStyle w:val="FixedChar"/>
        </w:rPr>
        <w:t>Graph</w:t>
      </w:r>
      <w:r>
        <w:t xml:space="preserve">” button on the </w:t>
      </w:r>
      <w:r w:rsidR="00883E39">
        <w:t xml:space="preserve">Table </w:t>
      </w:r>
      <w:r>
        <w:t>toolbar.</w:t>
      </w:r>
    </w:p>
    <w:p w14:paraId="364C77C3" w14:textId="77777777" w:rsidR="00717078" w:rsidRDefault="00717078" w:rsidP="00717078"/>
    <w:p w14:paraId="2E9B5074" w14:textId="403247EE" w:rsidR="00717078" w:rsidRDefault="005647B4" w:rsidP="00717078">
      <w:pPr>
        <w:jc w:val="center"/>
      </w:pPr>
      <w:r>
        <w:rPr>
          <w:noProof/>
        </w:rPr>
        <w:drawing>
          <wp:inline distT="0" distB="0" distL="0" distR="0" wp14:anchorId="65F240A4" wp14:editId="04A3D0EF">
            <wp:extent cx="5925100" cy="393008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2897" cy="3941885"/>
                    </a:xfrm>
                    <a:prstGeom prst="rect">
                      <a:avLst/>
                    </a:prstGeom>
                  </pic:spPr>
                </pic:pic>
              </a:graphicData>
            </a:graphic>
          </wp:inline>
        </w:drawing>
      </w:r>
    </w:p>
    <w:p w14:paraId="176A391A" w14:textId="3F6017C1" w:rsidR="00717078" w:rsidRDefault="00717078" w:rsidP="00717078"/>
    <w:p w14:paraId="18B3F172" w14:textId="77777777" w:rsidR="008E050C" w:rsidRDefault="00717078" w:rsidP="00717078">
      <w:r>
        <w:t>The image above shows the Graph view of the electropherograms.  By default, there is a separate plot for each channel.  The toolbar at the top of each plot as well as the pull-down menu labeled “</w:t>
      </w:r>
      <w:r w:rsidRPr="000D088B">
        <w:rPr>
          <w:rStyle w:val="FixedChar"/>
        </w:rPr>
        <w:t>Graph</w:t>
      </w:r>
      <w:r>
        <w:t xml:space="preserve">” provides many display options.  </w:t>
      </w:r>
    </w:p>
    <w:p w14:paraId="705B612D" w14:textId="77777777" w:rsidR="008E050C" w:rsidRDefault="008E050C" w:rsidP="00717078"/>
    <w:p w14:paraId="611D4E72" w14:textId="53C51EF4" w:rsidR="00717078" w:rsidRDefault="00717078" w:rsidP="00717078">
      <w:r>
        <w:t xml:space="preserve">Hover the cursor over buttons </w:t>
      </w:r>
      <w:r w:rsidR="008E050C">
        <w:t xml:space="preserve">to </w:t>
      </w:r>
      <w:r>
        <w:t xml:space="preserve">display </w:t>
      </w:r>
      <w:r w:rsidR="008E050C">
        <w:t>a</w:t>
      </w:r>
      <w:r>
        <w:t xml:space="preserve"> tip regarding </w:t>
      </w:r>
      <w:r w:rsidR="008E050C">
        <w:t xml:space="preserve">their </w:t>
      </w:r>
      <w:r>
        <w:t>function.</w:t>
      </w:r>
    </w:p>
    <w:p w14:paraId="3C574780" w14:textId="331935FB" w:rsidR="00717078" w:rsidRDefault="00717078" w:rsidP="00717078"/>
    <w:p w14:paraId="7B5EDC67" w14:textId="69D59A2E" w:rsidR="00717078" w:rsidRDefault="00717078" w:rsidP="00717078">
      <w:r>
        <w:t>Adjust the height of the plots for your screen size.  Click and drag the bottom edge of the top plot down to resize the plots to a convenient size for your screen.  When the stacked plots are larger than the screen, use the scroll bar that appears on the right to scroll through the plots that are off-screen.</w:t>
      </w:r>
      <w:r w:rsidRPr="00E32E7D">
        <w:t xml:space="preserve"> </w:t>
      </w:r>
      <w:r>
        <w:t xml:space="preserve"> If you have upgraded a previous OSIRIS version, you may have to select “</w:t>
      </w:r>
      <w:r w:rsidRPr="006E57D3">
        <w:rPr>
          <w:rStyle w:val="FixedChar"/>
        </w:rPr>
        <w:t>Resizable plots</w:t>
      </w:r>
      <w:r>
        <w:t>” from the “</w:t>
      </w:r>
      <w:r>
        <w:rPr>
          <w:rStyle w:val="FixedChar"/>
        </w:rPr>
        <w:t>Graph</w:t>
      </w:r>
      <w:r>
        <w:t>” pull down menu before resizing the plots.</w:t>
      </w:r>
    </w:p>
    <w:p w14:paraId="013A52A2" w14:textId="77777777" w:rsidR="00717078" w:rsidRDefault="00717078" w:rsidP="00717078"/>
    <w:p w14:paraId="3580C407" w14:textId="579DF104" w:rsidR="00717078" w:rsidRDefault="00717078" w:rsidP="00717078">
      <w:r>
        <w:t>Hold the cursor over one of the allele labels to display the allele peak information pop-up.  Hold the cursor over one of the artifact labels to display the artifact information pop-up for the peak.</w:t>
      </w:r>
      <w:r w:rsidRPr="00E32E7D">
        <w:t xml:space="preserve"> </w:t>
      </w:r>
      <w:r>
        <w:t xml:space="preserve"> Further information is described in detail in the </w:t>
      </w:r>
      <w:r w:rsidR="007E2FEF">
        <w:t xml:space="preserve">rest of the </w:t>
      </w:r>
      <w:r>
        <w:t>OSIRIS User Guide.</w:t>
      </w:r>
    </w:p>
    <w:p w14:paraId="27ED1CB5" w14:textId="77777777" w:rsidR="00717078" w:rsidRDefault="00717078" w:rsidP="00717078"/>
    <w:p w14:paraId="4E731ABA" w14:textId="77777777" w:rsidR="00717078" w:rsidRDefault="00717078" w:rsidP="00717078">
      <w:r>
        <w:t>Click in the graph and drag to box allele peaks to zoom in.  Click the “Reset axis” button to zoom back out.</w:t>
      </w:r>
    </w:p>
    <w:p w14:paraId="30D53CA5" w14:textId="77777777" w:rsidR="00717078" w:rsidRDefault="00717078" w:rsidP="00717078"/>
    <w:p w14:paraId="7F844F11" w14:textId="77777777" w:rsidR="00717078" w:rsidRDefault="00717078" w:rsidP="00717078">
      <w:r>
        <w:br w:type="page"/>
      </w:r>
    </w:p>
    <w:p w14:paraId="11DA4A2C" w14:textId="63FE536B" w:rsidR="00717078" w:rsidRDefault="002859C4" w:rsidP="00717078">
      <w:r>
        <w:rPr>
          <w:noProof/>
        </w:rPr>
        <w:lastRenderedPageBreak/>
        <w:drawing>
          <wp:anchor distT="0" distB="0" distL="114300" distR="114300" simplePos="0" relativeHeight="251672628" behindDoc="0" locked="0" layoutInCell="1" allowOverlap="1" wp14:anchorId="47DF3219" wp14:editId="46CE1B04">
            <wp:simplePos x="0" y="0"/>
            <wp:positionH relativeFrom="column">
              <wp:posOffset>3804285</wp:posOffset>
            </wp:positionH>
            <wp:positionV relativeFrom="paragraph">
              <wp:posOffset>148647</wp:posOffset>
            </wp:positionV>
            <wp:extent cx="2393950" cy="1284605"/>
            <wp:effectExtent l="0" t="0" r="6350" b="0"/>
            <wp:wrapSquare wrapText="bothSides"/>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393950" cy="1284605"/>
                    </a:xfrm>
                    <a:prstGeom prst="rect">
                      <a:avLst/>
                    </a:prstGeom>
                  </pic:spPr>
                </pic:pic>
              </a:graphicData>
            </a:graphic>
            <wp14:sizeRelH relativeFrom="margin">
              <wp14:pctWidth>0</wp14:pctWidth>
            </wp14:sizeRelH>
            <wp14:sizeRelV relativeFrom="margin">
              <wp14:pctHeight>0</wp14:pctHeight>
            </wp14:sizeRelV>
          </wp:anchor>
        </w:drawing>
      </w:r>
    </w:p>
    <w:p w14:paraId="7E5C2B5C" w14:textId="4370F34E" w:rsidR="00717078" w:rsidRDefault="00717078" w:rsidP="00717078">
      <w:r>
        <w:t xml:space="preserve">Edit a peak.  Click on a </w:t>
      </w:r>
      <w:r w:rsidR="00B06FFE">
        <w:t xml:space="preserve">peak </w:t>
      </w:r>
      <w:r>
        <w:t xml:space="preserve">label to open the Edit Peak window.  Here you can turn artifact and allele labels off or on by selecting enable or disable.  You can select a different artifact label than the one chosen by OSIRIS from the Artifact Label dropdown list.  Clicking ‘OK’ will save your changes.  Click the “Edit Locus” button to open the Sample Editing window, which allows review and acceptance of quality notifications that are associated with loci.  See </w:t>
      </w:r>
      <w:r w:rsidRPr="00BA59B9">
        <w:rPr>
          <w:color w:val="083EB8"/>
          <w:u w:color="083EB8"/>
        </w:rPr>
        <w:t>Editing Peaks, Loci and Samples</w:t>
      </w:r>
      <w:r>
        <w:t xml:space="preserve">. in the User Guide.  </w:t>
      </w:r>
    </w:p>
    <w:p w14:paraId="30F85D29" w14:textId="70AAF7D9" w:rsidR="00717078" w:rsidRDefault="00717078" w:rsidP="00717078"/>
    <w:p w14:paraId="431AC7BC" w14:textId="73C40A06" w:rsidR="00717078" w:rsidRDefault="00717078" w:rsidP="00717078"/>
    <w:p w14:paraId="756D48F7" w14:textId="4C5B4D16" w:rsidR="00717078" w:rsidRDefault="00717078" w:rsidP="00717078"/>
    <w:p w14:paraId="7C952B7B" w14:textId="39FFB437" w:rsidR="00717078" w:rsidRDefault="00717078" w:rsidP="00717078"/>
    <w:p w14:paraId="01B2025A" w14:textId="2ED32788" w:rsidR="00717078" w:rsidRDefault="002859C4" w:rsidP="00717078">
      <w:r>
        <w:rPr>
          <w:noProof/>
        </w:rPr>
        <w:drawing>
          <wp:anchor distT="0" distB="0" distL="114300" distR="114300" simplePos="0" relativeHeight="251673652" behindDoc="0" locked="0" layoutInCell="1" allowOverlap="1" wp14:anchorId="14BA3D3A" wp14:editId="2711EBD5">
            <wp:simplePos x="0" y="0"/>
            <wp:positionH relativeFrom="column">
              <wp:posOffset>4418206</wp:posOffset>
            </wp:positionH>
            <wp:positionV relativeFrom="paragraph">
              <wp:posOffset>64344</wp:posOffset>
            </wp:positionV>
            <wp:extent cx="1779905" cy="1203960"/>
            <wp:effectExtent l="0" t="0" r="0" b="0"/>
            <wp:wrapSquare wrapText="bothSides"/>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79905" cy="1203960"/>
                    </a:xfrm>
                    <a:prstGeom prst="rect">
                      <a:avLst/>
                    </a:prstGeom>
                  </pic:spPr>
                </pic:pic>
              </a:graphicData>
            </a:graphic>
            <wp14:sizeRelH relativeFrom="margin">
              <wp14:pctWidth>0</wp14:pctWidth>
            </wp14:sizeRelH>
            <wp14:sizeRelV relativeFrom="margin">
              <wp14:pctHeight>0</wp14:pctHeight>
            </wp14:sizeRelV>
          </wp:anchor>
        </w:drawing>
      </w:r>
    </w:p>
    <w:p w14:paraId="2510E321" w14:textId="1B5B298E" w:rsidR="00717078" w:rsidRDefault="00717078" w:rsidP="00717078">
      <w:r>
        <w:t xml:space="preserve">Display all the artifact labels.  Select “All” from the “Artifacts” dropdown list to display all of the artifact labels, including non-critical artifact labels.  See </w:t>
      </w:r>
      <w:r w:rsidRPr="00BA59B9">
        <w:rPr>
          <w:color w:val="083EB8"/>
          <w:u w:color="083EB8"/>
        </w:rPr>
        <w:t>OSIRIS Artifact Handling</w:t>
      </w:r>
      <w:r>
        <w:t xml:space="preserve"> for a discussion of how OSIRIS defines critical and non-critical artifacts.</w:t>
      </w:r>
    </w:p>
    <w:p w14:paraId="13E637D1" w14:textId="31B6391B" w:rsidR="00717078" w:rsidRDefault="00717078" w:rsidP="00717078"/>
    <w:p w14:paraId="01F81AB5" w14:textId="75A06950" w:rsidR="00717078" w:rsidRDefault="00717078" w:rsidP="00717078">
      <w:r>
        <w:t xml:space="preserve">You can zoom in by clicking and dragging to box an area of one of the plots.  See </w:t>
      </w:r>
      <w:r w:rsidRPr="00BA59B9">
        <w:rPr>
          <w:color w:val="083EB8"/>
          <w:u w:color="083EB8"/>
        </w:rPr>
        <w:t>Zooming and Panning the Graph</w:t>
      </w:r>
      <w:r>
        <w:t>.</w:t>
      </w:r>
    </w:p>
    <w:p w14:paraId="262533B3" w14:textId="37D5FB2D" w:rsidR="00717078" w:rsidRDefault="00717078" w:rsidP="00717078"/>
    <w:p w14:paraId="7C3D185E" w14:textId="4B394F7B" w:rsidR="00717078" w:rsidRDefault="006E4E75" w:rsidP="00717078">
      <w:r>
        <w:rPr>
          <w:noProof/>
        </w:rPr>
        <w:drawing>
          <wp:anchor distT="0" distB="0" distL="114300" distR="114300" simplePos="0" relativeHeight="251674676" behindDoc="0" locked="0" layoutInCell="1" allowOverlap="1" wp14:anchorId="4DD3C1E1" wp14:editId="3904B6AD">
            <wp:simplePos x="0" y="0"/>
            <wp:positionH relativeFrom="column">
              <wp:posOffset>295910</wp:posOffset>
            </wp:positionH>
            <wp:positionV relativeFrom="paragraph">
              <wp:posOffset>152400</wp:posOffset>
            </wp:positionV>
            <wp:extent cx="1624330" cy="2051685"/>
            <wp:effectExtent l="0" t="0" r="0" b="5715"/>
            <wp:wrapSquare wrapText="bothSides"/>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4330" cy="2051685"/>
                    </a:xfrm>
                    <a:prstGeom prst="rect">
                      <a:avLst/>
                    </a:prstGeom>
                  </pic:spPr>
                </pic:pic>
              </a:graphicData>
            </a:graphic>
            <wp14:sizeRelH relativeFrom="margin">
              <wp14:pctWidth>0</wp14:pctWidth>
            </wp14:sizeRelH>
            <wp14:sizeRelV relativeFrom="margin">
              <wp14:pctHeight>0</wp14:pctHeight>
            </wp14:sizeRelV>
          </wp:anchor>
        </w:drawing>
      </w:r>
    </w:p>
    <w:p w14:paraId="4EDCC3C9" w14:textId="4B13A1F7" w:rsidR="00717078" w:rsidRDefault="00717078" w:rsidP="00717078"/>
    <w:p w14:paraId="064FD6C1" w14:textId="276FE8B3" w:rsidR="00717078" w:rsidRDefault="00717078" w:rsidP="00717078"/>
    <w:p w14:paraId="3FEE70B2" w14:textId="5E93846D" w:rsidR="00717078" w:rsidRDefault="00717078" w:rsidP="00717078"/>
    <w:p w14:paraId="39663A8D" w14:textId="35AFC4A2" w:rsidR="00717078" w:rsidRDefault="00717078" w:rsidP="00717078"/>
    <w:p w14:paraId="21E0FD8E" w14:textId="0593FDE8" w:rsidR="00717078" w:rsidRDefault="00717078" w:rsidP="00717078"/>
    <w:p w14:paraId="4F6BEB41" w14:textId="40DAD6B5" w:rsidR="00717078" w:rsidRDefault="00717078" w:rsidP="00717078"/>
    <w:p w14:paraId="7A2CFF11" w14:textId="5A43C9CA" w:rsidR="00717078" w:rsidRDefault="00717078" w:rsidP="00717078">
      <w:r>
        <w:t>Recently viewed files can be accessed through a dialogue window by selecting “</w:t>
      </w:r>
      <w:r w:rsidRPr="000D088B">
        <w:rPr>
          <w:rStyle w:val="FixedChar"/>
        </w:rPr>
        <w:t>Recent Files…</w:t>
      </w:r>
      <w:r>
        <w:t>” from the “</w:t>
      </w:r>
      <w:r w:rsidRPr="000D088B">
        <w:rPr>
          <w:rStyle w:val="FixedChar"/>
        </w:rPr>
        <w:t>File</w:t>
      </w:r>
      <w:r>
        <w:t>” pull down menu, as shown here.  An example is shown below.  Type part of a file name in the Search bar to find files.</w:t>
      </w:r>
    </w:p>
    <w:p w14:paraId="2B4222F1" w14:textId="68EA7394" w:rsidR="00717078" w:rsidRDefault="00717078" w:rsidP="00717078"/>
    <w:p w14:paraId="23434375" w14:textId="19608882" w:rsidR="00717078" w:rsidRDefault="00717078" w:rsidP="00717078"/>
    <w:p w14:paraId="667F930D" w14:textId="7B615499" w:rsidR="00717078" w:rsidRDefault="00717078" w:rsidP="00717078"/>
    <w:p w14:paraId="473958BA" w14:textId="14AC7264" w:rsidR="00717078" w:rsidRDefault="00717078" w:rsidP="00717078"/>
    <w:p w14:paraId="7E0DACD6" w14:textId="5C2F860B" w:rsidR="00717078" w:rsidRDefault="00717078" w:rsidP="00717078">
      <w:pPr>
        <w:pStyle w:val="ImageCentered"/>
        <w:jc w:val="left"/>
      </w:pPr>
    </w:p>
    <w:p w14:paraId="6DAC82B4" w14:textId="2B0B18FC" w:rsidR="00717078" w:rsidRDefault="00717078" w:rsidP="00717078">
      <w:pPr>
        <w:pStyle w:val="ImageCentered"/>
        <w:jc w:val="left"/>
      </w:pPr>
    </w:p>
    <w:p w14:paraId="0E1F2210" w14:textId="77777777" w:rsidR="00717078" w:rsidRDefault="00717078" w:rsidP="00717078">
      <w:pPr>
        <w:jc w:val="center"/>
      </w:pPr>
    </w:p>
    <w:p w14:paraId="5B6A7E3A" w14:textId="77777777" w:rsidR="00717078" w:rsidRDefault="00717078" w:rsidP="00717078">
      <w:r>
        <w:rPr>
          <w:noProof/>
        </w:rPr>
        <w:drawing>
          <wp:inline distT="0" distB="0" distL="0" distR="0" wp14:anchorId="2310299E" wp14:editId="3E1962F2">
            <wp:extent cx="5943600" cy="128143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281430"/>
                    </a:xfrm>
                    <a:prstGeom prst="rect">
                      <a:avLst/>
                    </a:prstGeom>
                  </pic:spPr>
                </pic:pic>
              </a:graphicData>
            </a:graphic>
          </wp:inline>
        </w:drawing>
      </w:r>
    </w:p>
    <w:p w14:paraId="1F795CAD" w14:textId="77777777" w:rsidR="00717078" w:rsidRDefault="00717078" w:rsidP="00717078"/>
    <w:p w14:paraId="0DE51804" w14:textId="77777777" w:rsidR="00717078" w:rsidRDefault="00717078" w:rsidP="00717078">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r>
        <w:br w:type="page"/>
      </w:r>
    </w:p>
    <w:p w14:paraId="28D709A7" w14:textId="322CF89F" w:rsidR="00717078" w:rsidRDefault="00717078" w:rsidP="00587ED3">
      <w:pPr>
        <w:pStyle w:val="Heading3"/>
      </w:pPr>
      <w:bookmarkStart w:id="395" w:name="_Toc32270499"/>
      <w:r>
        <w:lastRenderedPageBreak/>
        <w:t xml:space="preserve">Analyze </w:t>
      </w:r>
      <w:r w:rsidR="00B06FFE">
        <w:t>Your Own Data</w:t>
      </w:r>
      <w:bookmarkEnd w:id="395"/>
    </w:p>
    <w:p w14:paraId="5C9A07FC" w14:textId="77777777" w:rsidR="00717078" w:rsidRDefault="00717078" w:rsidP="00717078">
      <w:r w:rsidRPr="000034D6">
        <w:t xml:space="preserve">For fragment </w:t>
      </w:r>
      <w:r>
        <w:t xml:space="preserve">size-based </w:t>
      </w:r>
      <w:r w:rsidRPr="000034D6">
        <w:t>analysis, there</w:t>
      </w:r>
      <w:r>
        <w:t xml:space="preserve"> are four default Operating Procedures in version 2.13 and higher.  These defaults are named LaneStandardOnly_2, LaneStandardOnly_3, LaneStandardOnly_4, and LaneStandardOnly_5.  The number in the name refers to the number of channels being analyzed.  As with all the default Operating Procedures (OP’s), users can make a new OP based on a default to customize the settings.  There are additional parameters in the Lab Settings that allow users to identify the lane standard and adapt the default channel assignments to their specific needs.  These parameters are specified in the Sample Thresholds tab of the Lab Settings.  The default assignments are to assign OSIRIS display channel 1 to fsa/hid channel 1, OSIRIS channel 2 to fsa/hid channel 2, etc.  </w:t>
      </w:r>
      <w:r w:rsidRPr="00BA171F">
        <w:rPr>
          <w:b/>
        </w:rPr>
        <w:t xml:space="preserve">The user must take care to assign the last </w:t>
      </w:r>
      <w:r w:rsidRPr="00BA171F">
        <w:rPr>
          <w:b/>
          <w:u w:val="single"/>
        </w:rPr>
        <w:t>OSIRIS display channel</w:t>
      </w:r>
      <w:r w:rsidRPr="00BA171F">
        <w:rPr>
          <w:b/>
        </w:rPr>
        <w:t xml:space="preserve"> (e.g., channel 3 for a 3-channel lane standard-only analysis) to the fsa/hid channel that contains the internal lane standard.</w:t>
      </w:r>
      <w:r>
        <w:t xml:space="preserve">  All fsa/hid file channel numbers must fall in the range of 1 through 8.  If the user specifies an fsa/hid channel that contains no collected data, the analysis will fail.  In the example for this tutorial, the default settings are satisfactory.</w:t>
      </w:r>
    </w:p>
    <w:p w14:paraId="1C3130DB" w14:textId="77777777" w:rsidR="00717078" w:rsidRDefault="00717078" w:rsidP="00717078">
      <w:r>
        <w:rPr>
          <w:noProof/>
        </w:rPr>
        <w:drawing>
          <wp:anchor distT="0" distB="0" distL="114300" distR="114300" simplePos="0" relativeHeight="251669556" behindDoc="0" locked="0" layoutInCell="1" allowOverlap="1" wp14:anchorId="6EF5C1DE" wp14:editId="651B4753">
            <wp:simplePos x="0" y="0"/>
            <wp:positionH relativeFrom="column">
              <wp:posOffset>2852382</wp:posOffset>
            </wp:positionH>
            <wp:positionV relativeFrom="paragraph">
              <wp:posOffset>148107</wp:posOffset>
            </wp:positionV>
            <wp:extent cx="3415030" cy="3198495"/>
            <wp:effectExtent l="0" t="0" r="0" b="1905"/>
            <wp:wrapSquare wrapText="bothSides"/>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3415030" cy="3198495"/>
                    </a:xfrm>
                    <a:prstGeom prst="rect">
                      <a:avLst/>
                    </a:prstGeom>
                  </pic:spPr>
                </pic:pic>
              </a:graphicData>
            </a:graphic>
          </wp:anchor>
        </w:drawing>
      </w:r>
    </w:p>
    <w:p w14:paraId="262C0106" w14:textId="7E5E15D9" w:rsidR="00717078" w:rsidRDefault="00717078" w:rsidP="00717078">
      <w:pPr>
        <w:pStyle w:val="ListParagraph"/>
        <w:numPr>
          <w:ilvl w:val="0"/>
          <w:numId w:val="47"/>
        </w:numPr>
      </w:pPr>
      <w:r>
        <w:t xml:space="preserve">Make a custom Operating Procedure for your data.  From the files menu select Tools&gt;Lab Settings&gt;”New” button (at top)&gt;select an </w:t>
      </w:r>
      <w:r w:rsidR="00E06B3F">
        <w:t xml:space="preserve">Operating Procedure </w:t>
      </w:r>
      <w:r>
        <w:t>from the dropdown list that matches you</w:t>
      </w:r>
      <w:r w:rsidR="00311094">
        <w:t>r</w:t>
      </w:r>
      <w:r>
        <w:t xml:space="preserve"> number of channels of data collected in the collection software, like [LaneStandardOnly_2] for two channels.  </w:t>
      </w:r>
      <w:r w:rsidR="00B06FFE">
        <w:t xml:space="preserve">If an Operating Procedure with the wrong number of channels is selected, the analysis will fail.  </w:t>
      </w:r>
      <w:r w:rsidR="00311094">
        <w:t>T</w:t>
      </w:r>
      <w:r>
        <w:t xml:space="preserve">he number of channels of data collected in the .fsa or .hid files is controlled by the ABI collection software.  </w:t>
      </w:r>
      <w:r w:rsidR="00311094">
        <w:t>Note that if your internal lane stand</w:t>
      </w:r>
      <w:r w:rsidR="00B06FFE">
        <w:t>ard</w:t>
      </w:r>
      <w:r w:rsidR="00311094">
        <w:t xml:space="preserve"> marker is not in the correct channel, the analysis will fail to identify fragment sizes.  If it is necessary to change which channel contains the internal lane stand</w:t>
      </w:r>
      <w:r w:rsidR="00B06FFE">
        <w:t>ard</w:t>
      </w:r>
      <w:r w:rsidR="00311094">
        <w:t xml:space="preserve"> marker, you can tell OSIRIS the correct channel.  See </w:t>
      </w:r>
      <w:hyperlink w:anchor="OverRideChannelMapSettings" w:history="1">
        <w:r w:rsidR="00311094">
          <w:rPr>
            <w:rStyle w:val="Hyperlink"/>
          </w:rPr>
          <w:t>Override Default Channel Map for Fragment Analysis</w:t>
        </w:r>
      </w:hyperlink>
      <w:r w:rsidR="00311094">
        <w:t xml:space="preserve"> on the Thresholds tab in the Lab Settings.</w:t>
      </w:r>
      <w:r w:rsidR="005513A8">
        <w:br/>
      </w:r>
      <w:r w:rsidR="00311094">
        <w:br/>
      </w:r>
      <w:r>
        <w:t xml:space="preserve">Enter a name for your </w:t>
      </w:r>
      <w:r w:rsidR="00E06B3F">
        <w:t>Operating Procedure</w:t>
      </w:r>
      <w:r>
        <w:t xml:space="preserve"> and click “Ok.”</w:t>
      </w:r>
      <w:r>
        <w:br/>
      </w:r>
      <w:r>
        <w:br/>
      </w:r>
      <w:r>
        <w:br/>
      </w:r>
      <w:r>
        <w:br/>
      </w:r>
    </w:p>
    <w:p w14:paraId="01301741" w14:textId="77777777" w:rsidR="00717078" w:rsidRDefault="00717078" w:rsidP="00717078">
      <w:pPr>
        <w:pStyle w:val="ListParagraph"/>
        <w:numPr>
          <w:ilvl w:val="0"/>
          <w:numId w:val="47"/>
        </w:numPr>
      </w:pPr>
      <w:r>
        <w:rPr>
          <w:noProof/>
        </w:rPr>
        <w:drawing>
          <wp:anchor distT="0" distB="0" distL="114300" distR="114300" simplePos="0" relativeHeight="251670580" behindDoc="0" locked="0" layoutInCell="1" allowOverlap="1" wp14:anchorId="628C27B9" wp14:editId="35DCC59D">
            <wp:simplePos x="0" y="0"/>
            <wp:positionH relativeFrom="column">
              <wp:posOffset>2804160</wp:posOffset>
            </wp:positionH>
            <wp:positionV relativeFrom="paragraph">
              <wp:posOffset>64135</wp:posOffset>
            </wp:positionV>
            <wp:extent cx="3462020" cy="1974850"/>
            <wp:effectExtent l="0" t="0" r="5080" b="6350"/>
            <wp:wrapSquare wrapText="bothSides"/>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462020" cy="1974850"/>
                    </a:xfrm>
                    <a:prstGeom prst="rect">
                      <a:avLst/>
                    </a:prstGeom>
                  </pic:spPr>
                </pic:pic>
              </a:graphicData>
            </a:graphic>
            <wp14:sizeRelH relativeFrom="margin">
              <wp14:pctWidth>0</wp14:pctWidth>
            </wp14:sizeRelH>
            <wp14:sizeRelV relativeFrom="margin">
              <wp14:pctHeight>0</wp14:pctHeight>
            </wp14:sizeRelV>
          </wp:anchor>
        </w:drawing>
      </w:r>
      <w:r>
        <w:t xml:space="preserve">Select the File Type (A)  (fsa or hid).  </w:t>
      </w:r>
      <w:r>
        <w:br/>
        <w:t>Select your Internal Lane Standard size marker from the dropdown list (B).</w:t>
      </w:r>
      <w:r>
        <w:br/>
        <w:t>Set your analytical and other RFU thresholds on the Thresholds tab (C).</w:t>
      </w:r>
      <w:r>
        <w:br/>
      </w:r>
      <w:r>
        <w:br/>
      </w:r>
      <w:r>
        <w:br/>
      </w:r>
      <w:r>
        <w:br/>
      </w:r>
      <w:r>
        <w:br/>
      </w:r>
      <w:r>
        <w:br/>
      </w:r>
      <w:r>
        <w:br/>
      </w:r>
      <w:r>
        <w:br/>
      </w:r>
      <w:r>
        <w:br/>
      </w:r>
      <w:r>
        <w:br/>
      </w:r>
      <w:r>
        <w:br/>
      </w:r>
    </w:p>
    <w:p w14:paraId="2CF8C473" w14:textId="64D4F5CC" w:rsidR="00717078" w:rsidRDefault="00717078" w:rsidP="00717078">
      <w:pPr>
        <w:pStyle w:val="ListParagraph"/>
        <w:numPr>
          <w:ilvl w:val="0"/>
          <w:numId w:val="47"/>
        </w:numPr>
      </w:pPr>
      <w:r>
        <w:rPr>
          <w:noProof/>
        </w:rPr>
        <w:lastRenderedPageBreak/>
        <w:drawing>
          <wp:anchor distT="0" distB="0" distL="114300" distR="114300" simplePos="0" relativeHeight="251671604" behindDoc="0" locked="0" layoutInCell="1" allowOverlap="1" wp14:anchorId="7195F6F7" wp14:editId="1D79BB66">
            <wp:simplePos x="0" y="0"/>
            <wp:positionH relativeFrom="column">
              <wp:posOffset>3118485</wp:posOffset>
            </wp:positionH>
            <wp:positionV relativeFrom="paragraph">
              <wp:posOffset>0</wp:posOffset>
            </wp:positionV>
            <wp:extent cx="3011170" cy="1758315"/>
            <wp:effectExtent l="0" t="0" r="0" b="0"/>
            <wp:wrapSquare wrapText="bothSides"/>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3011170" cy="1758315"/>
                    </a:xfrm>
                    <a:prstGeom prst="rect">
                      <a:avLst/>
                    </a:prstGeom>
                  </pic:spPr>
                </pic:pic>
              </a:graphicData>
            </a:graphic>
          </wp:anchor>
        </w:drawing>
      </w:r>
      <w:r>
        <w:t xml:space="preserve">Set the analytical threshold default for all channels (A) or override the default by setting individual channel thresholds (B). </w:t>
      </w:r>
      <w:r>
        <w:br/>
      </w:r>
      <w:r>
        <w:br/>
      </w:r>
      <w:r>
        <w:br/>
      </w:r>
      <w:r>
        <w:br/>
      </w:r>
      <w:r>
        <w:br/>
      </w:r>
      <w:r>
        <w:br/>
      </w:r>
      <w:r>
        <w:br/>
      </w:r>
      <w:r>
        <w:br/>
      </w:r>
      <w:r>
        <w:br/>
      </w:r>
      <w:r>
        <w:br/>
      </w:r>
      <w:r>
        <w:br/>
      </w:r>
      <w:r>
        <w:br/>
      </w:r>
    </w:p>
    <w:p w14:paraId="12C1778E" w14:textId="17CAC94A" w:rsidR="00717078" w:rsidRDefault="00717078" w:rsidP="00717078">
      <w:r>
        <w:t xml:space="preserve">Please see </w:t>
      </w:r>
      <w:hyperlink w:anchor="_Laboratory_Settings" w:history="1">
        <w:r w:rsidR="005513A8" w:rsidRPr="005513A8">
          <w:rPr>
            <w:rStyle w:val="Hyperlink"/>
          </w:rPr>
          <w:t>Lab Settings</w:t>
        </w:r>
      </w:hyperlink>
      <w:r w:rsidR="005513A8">
        <w:t xml:space="preserve"> </w:t>
      </w:r>
      <w:r>
        <w:t>for other settings.</w:t>
      </w:r>
    </w:p>
    <w:p w14:paraId="5998CE15" w14:textId="5626F04B" w:rsidR="002E7C1B" w:rsidRDefault="002E7C1B" w:rsidP="00717078"/>
    <w:p w14:paraId="2EDD3FF8" w14:textId="78EBD4F2" w:rsidR="002E7C1B" w:rsidRDefault="002E7C1B" w:rsidP="00717078"/>
    <w:p w14:paraId="0A554F8A" w14:textId="05D90BEC" w:rsidR="002E7C1B" w:rsidRDefault="002E7C1B" w:rsidP="00717078"/>
    <w:p w14:paraId="72AB0558" w14:textId="25F8EC0B" w:rsidR="002E7C1B" w:rsidRDefault="002E7C1B" w:rsidP="00717078"/>
    <w:p w14:paraId="59842B33" w14:textId="267F0839" w:rsidR="002E7C1B" w:rsidRDefault="002E7C1B" w:rsidP="00717078"/>
    <w:p w14:paraId="726B3C35" w14:textId="16F1C4BA" w:rsidR="002E7C1B" w:rsidRDefault="002E7C1B" w:rsidP="00717078"/>
    <w:p w14:paraId="5414D6A1" w14:textId="77777777" w:rsidR="002E7C1B" w:rsidRDefault="002E7C1B" w:rsidP="00717078"/>
    <w:p w14:paraId="706EB22B" w14:textId="61B609C4" w:rsidR="002E7C1B" w:rsidRDefault="002E7C1B" w:rsidP="00717078"/>
    <w:p w14:paraId="1FA17EA5" w14:textId="60F7267B" w:rsidR="002E7C1B" w:rsidRDefault="002E7C1B" w:rsidP="00717078">
      <w:r>
        <w:t xml:space="preserve">Please send questions, comments, suggestions and feedback to </w:t>
      </w:r>
      <w:hyperlink r:id="rId146" w:history="1">
        <w:r w:rsidRPr="00002FD2">
          <w:rPr>
            <w:rStyle w:val="Hyperlink"/>
          </w:rPr>
          <w:t>forensics@ncbi.nlm.nih.gov</w:t>
        </w:r>
      </w:hyperlink>
      <w:r>
        <w:t>.</w:t>
      </w:r>
    </w:p>
    <w:p w14:paraId="512246C6" w14:textId="6351C874" w:rsidR="00333576" w:rsidRDefault="00333576" w:rsidP="00A87C60">
      <w:pPr>
        <w:jc w:val="both"/>
      </w:pPr>
      <w:r>
        <w:br w:type="page"/>
      </w:r>
    </w:p>
    <w:p w14:paraId="61C05C12" w14:textId="77777777" w:rsidR="00667DA7" w:rsidRDefault="00667DA7" w:rsidP="0005330A">
      <w:pPr>
        <w:ind w:left="360"/>
      </w:pPr>
    </w:p>
    <w:p w14:paraId="6FAFE2CA" w14:textId="2AF404BE" w:rsidR="00667DA7" w:rsidRDefault="00667DA7" w:rsidP="0005330A">
      <w:pPr>
        <w:ind w:left="360"/>
      </w:pPr>
    </w:p>
    <w:p w14:paraId="6E66B181" w14:textId="5A970F2B" w:rsidR="00333576" w:rsidRDefault="00333576" w:rsidP="0005330A">
      <w:pPr>
        <w:ind w:left="360"/>
      </w:pPr>
    </w:p>
    <w:p w14:paraId="702DBB16" w14:textId="77777777" w:rsidR="00717078" w:rsidRDefault="00717078" w:rsidP="0005330A">
      <w:pPr>
        <w:ind w:left="360"/>
      </w:pPr>
    </w:p>
    <w:p w14:paraId="22CA3812" w14:textId="5C16284F" w:rsidR="006D5C64" w:rsidRDefault="0014498D" w:rsidP="00983DAE">
      <w:pPr>
        <w:pStyle w:val="Heading2"/>
      </w:pPr>
      <w:bookmarkStart w:id="396" w:name="_Toc521412234"/>
      <w:bookmarkStart w:id="397" w:name="_Toc32270500"/>
      <w:r w:rsidRPr="00747EAB">
        <w:rPr>
          <w:shd w:val="clear" w:color="auto" w:fill="FFFFFF"/>
        </w:rPr>
        <w:t xml:space="preserve">OSIRIS </w:t>
      </w:r>
      <w:r w:rsidR="006D5C64" w:rsidRPr="00747EAB">
        <w:rPr>
          <w:shd w:val="clear" w:color="auto" w:fill="FFFFFF"/>
        </w:rPr>
        <w:t>User’s Guide Revision History</w:t>
      </w:r>
      <w:bookmarkEnd w:id="396"/>
      <w:bookmarkEnd w:id="397"/>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2985C413" w14:textId="23E7F1F8" w:rsidR="00571E8D" w:rsidRDefault="000B75B6" w:rsidP="00160488">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Reamp More/Reamp Less” value is optional.</w:t>
            </w:r>
          </w:p>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lastRenderedPageBreak/>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take into account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lastRenderedPageBreak/>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r w:rsidRPr="00203D2C">
                <w:rPr>
                  <w:rStyle w:val="Hyperlink"/>
                </w:rPr>
                <w:t>Non</w:t>
              </w:r>
              <w:r>
                <w:rPr>
                  <w:rStyle w:val="Hyperlink"/>
                </w:rPr>
                <w:t xml:space="preserve"> </w:t>
              </w:r>
              <w:r w:rsidRPr="00203D2C">
                <w:rPr>
                  <w:rStyle w:val="Hyperlink"/>
                </w:rPr>
                <w:t>Standard</w:t>
              </w:r>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r w:rsidRPr="00DB5BBD">
                <w:rPr>
                  <w:rStyle w:val="Hyperlink"/>
                </w:rPr>
                <w:t>And</w:t>
              </w:r>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Partial Pullup Corrected Below MinRFU</w:t>
            </w:r>
            <w:r w:rsidR="008C73C1">
              <w:t>”</w:t>
            </w:r>
            <w:r>
              <w:t>,</w:t>
            </w:r>
            <w:r w:rsidR="008C73C1">
              <w:t xml:space="preserve"> </w:t>
            </w:r>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Save Ladder ILS History To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6D94B3E7" w:rsidR="00317921" w:rsidRDefault="00317921" w:rsidP="00844600">
            <w:pPr>
              <w:rPr>
                <w:b/>
                <w:bCs/>
              </w:rPr>
            </w:pPr>
            <w:r>
              <w:rPr>
                <w:b/>
                <w:bCs/>
              </w:rPr>
              <w:lastRenderedPageBreak/>
              <w:t>Version 2.10</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Clarified the name and description of the Cross Channel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Save Ladder ILS History To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r w:rsidR="00FE34EE" w14:paraId="40948238"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08579493" w14:textId="1938CB56" w:rsidR="00FE34EE" w:rsidRPr="00160488" w:rsidRDefault="00FE34EE" w:rsidP="00844600">
            <w:pPr>
              <w:rPr>
                <w:b/>
                <w:bCs/>
              </w:rPr>
            </w:pPr>
            <w:r w:rsidRPr="00160488">
              <w:rPr>
                <w:b/>
                <w:bCs/>
              </w:rPr>
              <w:t xml:space="preserve">Version 2.10.1 </w:t>
            </w:r>
          </w:p>
        </w:tc>
        <w:tc>
          <w:tcPr>
            <w:tcW w:w="6858" w:type="dxa"/>
            <w:tcBorders>
              <w:top w:val="single" w:sz="8" w:space="0" w:color="000000"/>
              <w:bottom w:val="single" w:sz="8" w:space="0" w:color="000000"/>
              <w:right w:val="single" w:sz="8" w:space="0" w:color="000000"/>
            </w:tcBorders>
            <w:shd w:val="clear" w:color="auto" w:fill="auto"/>
          </w:tcPr>
          <w:p w14:paraId="22EB8686" w14:textId="24B6B56B" w:rsidR="00FE34EE" w:rsidRDefault="00FE34EE" w:rsidP="00FE34EE">
            <w:pPr>
              <w:pStyle w:val="ListParagraph"/>
              <w:numPr>
                <w:ilvl w:val="0"/>
                <w:numId w:val="28"/>
              </w:numPr>
            </w:pPr>
            <w:r w:rsidRPr="00FE34EE">
              <w:t>not a public release</w:t>
            </w:r>
          </w:p>
        </w:tc>
      </w:tr>
      <w:tr w:rsidR="00CD7E09" w14:paraId="3C51B7A7"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B5D75D2" w14:textId="6B238D9C" w:rsidR="00CD7E09" w:rsidRDefault="009D3AE2" w:rsidP="00844600">
            <w:pPr>
              <w:rPr>
                <w:b/>
                <w:bCs/>
              </w:rPr>
            </w:pPr>
            <w:r>
              <w:rPr>
                <w:b/>
                <w:bCs/>
              </w:rPr>
              <w:t>Version 2.10.2</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0381DB61" w14:textId="47369C5D" w:rsidR="00CD7E09" w:rsidRDefault="00201C42" w:rsidP="00201C42">
            <w:pPr>
              <w:pStyle w:val="ListParagraph"/>
              <w:numPr>
                <w:ilvl w:val="0"/>
                <w:numId w:val="28"/>
              </w:numPr>
            </w:pPr>
            <w:r>
              <w:t xml:space="preserve">The </w:t>
            </w:r>
            <w:r w:rsidR="006661BB">
              <w:t>“</w:t>
            </w:r>
            <w:r>
              <w:t>Curve Fit Options</w:t>
            </w:r>
            <w:r w:rsidR="006661BB">
              <w:t>”</w:t>
            </w:r>
            <w:r>
              <w:t xml:space="preserve"> section of the Lab </w:t>
            </w:r>
            <w:hyperlink w:anchor="_Settings_that_affect_1" w:history="1">
              <w:r w:rsidRPr="00201C42">
                <w:rPr>
                  <w:rStyle w:val="Hyperlink"/>
                </w:rPr>
                <w:t>Settings that affect sample analysis</w:t>
              </w:r>
            </w:hyperlink>
            <w:r>
              <w:t xml:space="preserve"> was </w:t>
            </w:r>
            <w:r w:rsidR="009D3AE2">
              <w:t>updated</w:t>
            </w:r>
            <w:r>
              <w:t xml:space="preserve"> to describe the new optional peak detection sensitivity setting.  NOTE:  To clarify the function of settings, </w:t>
            </w:r>
            <w:r w:rsidRPr="00201C42">
              <w:t>“Ignore noise analysis in peak detection when above detection threshold”</w:t>
            </w:r>
            <w:r>
              <w:t xml:space="preserve"> has been renamed “</w:t>
            </w:r>
            <w:r w:rsidRPr="00201C42">
              <w:t>Or, require Height &gt; Detection Threshold (overrides Default Height threshold)</w:t>
            </w:r>
            <w:r w:rsidR="006661BB">
              <w:t>”</w:t>
            </w:r>
            <w:r>
              <w:t xml:space="preserve">; and </w:t>
            </w:r>
            <w:r w:rsidRPr="00201C42">
              <w:t>“Percentage of Standard Noise Threshol</w:t>
            </w:r>
            <w:r>
              <w:t>d for Peak Identification” has been renamed “</w:t>
            </w:r>
            <w:r w:rsidRPr="00201C42">
              <w:t>Require Area &gt; Percent of Standard Area Threshold (Default = 100)</w:t>
            </w:r>
            <w:r>
              <w:t>”.</w:t>
            </w:r>
            <w:r w:rsidR="006A5B65">
              <w:t xml:space="preserve">  </w:t>
            </w:r>
          </w:p>
          <w:p w14:paraId="4B7E034E" w14:textId="366D6C3C" w:rsidR="00201C42" w:rsidRDefault="009D3AE2" w:rsidP="00201C42">
            <w:pPr>
              <w:pStyle w:val="ListParagraph"/>
              <w:numPr>
                <w:ilvl w:val="0"/>
                <w:numId w:val="28"/>
              </w:numPr>
            </w:pPr>
            <w:r>
              <w:t>The “</w:t>
            </w:r>
            <w:r w:rsidRPr="00BD73DC">
              <w:t>Ignore artifacts smaller than</w:t>
            </w:r>
            <w:r>
              <w:t xml:space="preserve">” section of the Lab </w:t>
            </w:r>
            <w:hyperlink w:anchor="_Settings_that_affect_1" w:history="1">
              <w:r w:rsidRPr="00201C42">
                <w:rPr>
                  <w:rStyle w:val="Hyperlink"/>
                </w:rPr>
                <w:t>Settings that affect sample analysis</w:t>
              </w:r>
            </w:hyperlink>
            <w:r>
              <w:t xml:space="preserve"> was updated to describe its improved function.</w:t>
            </w:r>
          </w:p>
        </w:tc>
      </w:tr>
      <w:tr w:rsidR="00634ACD" w14:paraId="1DBF6573"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D3C5FF7" w14:textId="425406EA" w:rsidR="00634ACD" w:rsidRDefault="00634ACD" w:rsidP="00844600">
            <w:pPr>
              <w:rPr>
                <w:b/>
                <w:bCs/>
              </w:rPr>
            </w:pPr>
            <w:r>
              <w:rPr>
                <w:b/>
                <w:bCs/>
              </w:rPr>
              <w:t>Version 2.10.3 Rev. 1</w:t>
            </w:r>
          </w:p>
        </w:tc>
        <w:tc>
          <w:tcPr>
            <w:tcW w:w="6858" w:type="dxa"/>
            <w:tcBorders>
              <w:top w:val="single" w:sz="8" w:space="0" w:color="000000"/>
              <w:bottom w:val="single" w:sz="8" w:space="0" w:color="000000"/>
              <w:right w:val="single" w:sz="8" w:space="0" w:color="000000"/>
            </w:tcBorders>
            <w:shd w:val="clear" w:color="auto" w:fill="auto"/>
          </w:tcPr>
          <w:p w14:paraId="403A75A1" w14:textId="42FD616F" w:rsidR="00634ACD" w:rsidRDefault="00634ACD" w:rsidP="00201C42">
            <w:pPr>
              <w:pStyle w:val="ListParagraph"/>
              <w:numPr>
                <w:ilvl w:val="0"/>
                <w:numId w:val="28"/>
              </w:numPr>
            </w:pPr>
            <w:r>
              <w:t>No significant changes to the User’s Guide</w:t>
            </w:r>
          </w:p>
        </w:tc>
      </w:tr>
      <w:tr w:rsidR="009C046B" w14:paraId="2AF88EDA"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1C3BFDB8" w14:textId="19FF5182" w:rsidR="009C046B" w:rsidRDefault="009C046B" w:rsidP="00844600">
            <w:pPr>
              <w:rPr>
                <w:b/>
                <w:bCs/>
              </w:rPr>
            </w:pPr>
            <w:r>
              <w:rPr>
                <w:b/>
                <w:bCs/>
              </w:rPr>
              <w:lastRenderedPageBreak/>
              <w:t>Version 2.11 Rev. 1</w:t>
            </w:r>
          </w:p>
        </w:tc>
        <w:tc>
          <w:tcPr>
            <w:tcW w:w="6858" w:type="dxa"/>
            <w:tcBorders>
              <w:top w:val="single" w:sz="8" w:space="0" w:color="000000"/>
              <w:bottom w:val="single" w:sz="8" w:space="0" w:color="000000"/>
              <w:right w:val="single" w:sz="8" w:space="0" w:color="000000"/>
            </w:tcBorders>
            <w:shd w:val="clear" w:color="auto" w:fill="auto"/>
          </w:tcPr>
          <w:p w14:paraId="5E0A575D" w14:textId="6CE0F548" w:rsidR="008813B3" w:rsidRDefault="009C046B" w:rsidP="008813B3">
            <w:pPr>
              <w:pStyle w:val="ListParagraph"/>
              <w:numPr>
                <w:ilvl w:val="0"/>
                <w:numId w:val="28"/>
              </w:numPr>
              <w:spacing w:after="160" w:line="259" w:lineRule="auto"/>
            </w:pPr>
            <w:r>
              <w:t xml:space="preserve"> </w:t>
            </w:r>
            <w:r w:rsidR="008813B3">
              <w:t>Modified installation instructions</w:t>
            </w:r>
          </w:p>
          <w:p w14:paraId="4DC6782E" w14:textId="77777777" w:rsidR="008813B3" w:rsidRDefault="008813B3" w:rsidP="008813B3">
            <w:pPr>
              <w:pStyle w:val="ListParagraph"/>
              <w:numPr>
                <w:ilvl w:val="0"/>
                <w:numId w:val="28"/>
              </w:numPr>
              <w:spacing w:after="160" w:line="259" w:lineRule="auto"/>
            </w:pPr>
            <w:r>
              <w:t>Added Optimizing Settings in Lab Settings section</w:t>
            </w:r>
          </w:p>
          <w:p w14:paraId="51FD5E0B" w14:textId="77777777" w:rsidR="008813B3" w:rsidRDefault="008813B3" w:rsidP="008813B3">
            <w:pPr>
              <w:pStyle w:val="ListParagraph"/>
              <w:numPr>
                <w:ilvl w:val="0"/>
                <w:numId w:val="28"/>
              </w:numPr>
              <w:spacing w:after="160" w:line="259" w:lineRule="auto"/>
            </w:pPr>
            <w:r>
              <w:t>Updated Editing Operating Procedures</w:t>
            </w:r>
          </w:p>
          <w:p w14:paraId="000DA3F7" w14:textId="77777777" w:rsidR="008813B3" w:rsidRDefault="008813B3" w:rsidP="008813B3">
            <w:pPr>
              <w:pStyle w:val="ListParagraph"/>
              <w:numPr>
                <w:ilvl w:val="0"/>
                <w:numId w:val="28"/>
              </w:numPr>
              <w:spacing w:after="160" w:line="259" w:lineRule="auto"/>
            </w:pPr>
            <w:r>
              <w:t>Updated Thresholds figure and stutter settings sections to include allele-specific stutter settings</w:t>
            </w:r>
          </w:p>
          <w:p w14:paraId="2657F7A6" w14:textId="77777777" w:rsidR="008813B3" w:rsidRDefault="008813B3" w:rsidP="008813B3">
            <w:pPr>
              <w:pStyle w:val="ListParagraph"/>
              <w:numPr>
                <w:ilvl w:val="0"/>
                <w:numId w:val="28"/>
              </w:numPr>
              <w:spacing w:after="160" w:line="259" w:lineRule="auto"/>
            </w:pPr>
            <w:r>
              <w:t>Added “Display Sigmoidal Peaks”</w:t>
            </w:r>
            <w:r w:rsidRPr="001A48A4">
              <w:t xml:space="preserve"> </w:t>
            </w:r>
            <w:r>
              <w:t>and “Test Pull-up Corrected Heights for Stutter, Adenylation, Etc.” to Cross Channel Options in the Lab Settings</w:t>
            </w:r>
          </w:p>
          <w:p w14:paraId="17C468A3" w14:textId="77777777" w:rsidR="008813B3" w:rsidRDefault="008813B3" w:rsidP="008813B3">
            <w:pPr>
              <w:pStyle w:val="ListParagraph"/>
              <w:numPr>
                <w:ilvl w:val="0"/>
                <w:numId w:val="28"/>
              </w:numPr>
              <w:spacing w:after="160" w:line="259" w:lineRule="auto"/>
            </w:pPr>
            <w:r>
              <w:t>Added “Tail Fitting Sensitivity Options” to “Curve Fitting Options” in the Lab Settings</w:t>
            </w:r>
          </w:p>
          <w:p w14:paraId="64EEE158" w14:textId="77777777" w:rsidR="008813B3" w:rsidRDefault="008813B3" w:rsidP="008813B3">
            <w:pPr>
              <w:pStyle w:val="ListParagraph"/>
              <w:numPr>
                <w:ilvl w:val="0"/>
                <w:numId w:val="28"/>
              </w:numPr>
              <w:spacing w:after="160" w:line="259" w:lineRule="auto"/>
            </w:pPr>
            <w:r>
              <w:t>Updated explanations in “Curve Fitting Options” in the Lab Settings</w:t>
            </w:r>
          </w:p>
          <w:p w14:paraId="3B47ECA6" w14:textId="77777777" w:rsidR="008813B3" w:rsidRDefault="008813B3" w:rsidP="008813B3">
            <w:pPr>
              <w:pStyle w:val="ListParagraph"/>
              <w:numPr>
                <w:ilvl w:val="0"/>
                <w:numId w:val="28"/>
              </w:numPr>
              <w:spacing w:after="160" w:line="259" w:lineRule="auto"/>
            </w:pPr>
            <w:r>
              <w:t>Added baseline testing parameters to Baseline Analysis Options” in Lab Settings</w:t>
            </w:r>
          </w:p>
          <w:p w14:paraId="514E6390" w14:textId="5373A5D3" w:rsidR="008813B3" w:rsidRDefault="008813B3" w:rsidP="008813B3">
            <w:pPr>
              <w:pStyle w:val="ListParagraph"/>
              <w:numPr>
                <w:ilvl w:val="0"/>
                <w:numId w:val="28"/>
              </w:numPr>
              <w:spacing w:after="160" w:line="259" w:lineRule="auto"/>
            </w:pPr>
            <w:r>
              <w:t>Added parameters and text to “Residual Displacement Allele Validation” is the lab settings</w:t>
            </w:r>
          </w:p>
          <w:p w14:paraId="474E5B30" w14:textId="77777777" w:rsidR="008813B3" w:rsidRPr="003D4C83" w:rsidRDefault="008813B3" w:rsidP="008813B3">
            <w:pPr>
              <w:pStyle w:val="ListParagraph"/>
              <w:numPr>
                <w:ilvl w:val="0"/>
                <w:numId w:val="28"/>
              </w:numPr>
              <w:spacing w:after="160" w:line="259" w:lineRule="auto"/>
              <w:rPr>
                <w:rFonts w:asciiTheme="minorHAnsi" w:hAnsiTheme="minorHAnsi"/>
              </w:rPr>
            </w:pPr>
            <w:r>
              <w:t>Added “</w:t>
            </w:r>
            <w:r>
              <w:rPr>
                <w:rFonts w:ascii="Calibri" w:hAnsi="Calibri"/>
                <w:sz w:val="22"/>
              </w:rPr>
              <w:t>Suppress Critical Level Artifacts for ILS Control Peaks</w:t>
            </w:r>
            <w:r>
              <w:rPr>
                <w:rFonts w:ascii="Calibri" w:hAnsi="Calibri"/>
              </w:rPr>
              <w:t>” and expanded explanations to “</w:t>
            </w:r>
            <w:r>
              <w:rPr>
                <w:rFonts w:ascii="Calibri" w:hAnsi="Calibri"/>
                <w:sz w:val="22"/>
              </w:rPr>
              <w:t>Internal Lane Standard Analysis Criteria</w:t>
            </w:r>
            <w:r>
              <w:rPr>
                <w:rFonts w:ascii="Calibri" w:hAnsi="Calibri"/>
              </w:rPr>
              <w:t>” in Lab Settings</w:t>
            </w:r>
          </w:p>
          <w:p w14:paraId="240D0C0B" w14:textId="77777777" w:rsidR="008813B3" w:rsidRDefault="008813B3" w:rsidP="008813B3">
            <w:pPr>
              <w:pStyle w:val="ListParagraph"/>
              <w:numPr>
                <w:ilvl w:val="0"/>
                <w:numId w:val="28"/>
              </w:numPr>
              <w:spacing w:after="160" w:line="259" w:lineRule="auto"/>
            </w:pPr>
            <w:r>
              <w:t>Added “</w:t>
            </w:r>
            <w:r w:rsidRPr="00FF3269">
              <w:t>Suppress Critical Peak Level Artifacts for Ladder Alleles</w:t>
            </w:r>
            <w:r>
              <w:t>” to “Reduce Ladder Artifacts” in Lab Settings</w:t>
            </w:r>
          </w:p>
          <w:p w14:paraId="2393C00A" w14:textId="77777777" w:rsidR="008813B3" w:rsidRDefault="008813B3" w:rsidP="008813B3">
            <w:pPr>
              <w:pStyle w:val="ListParagraph"/>
              <w:numPr>
                <w:ilvl w:val="0"/>
                <w:numId w:val="28"/>
              </w:numPr>
              <w:spacing w:after="160" w:line="259" w:lineRule="auto"/>
            </w:pPr>
            <w:r>
              <w:t>Added “</w:t>
            </w:r>
            <w:r w:rsidRPr="00FF3269">
              <w:t>Restricted Priority Editing Options</w:t>
            </w:r>
            <w:r>
              <w:t>” to Lab Settings</w:t>
            </w:r>
          </w:p>
          <w:p w14:paraId="763B0264" w14:textId="77777777" w:rsidR="008813B3" w:rsidRDefault="008813B3" w:rsidP="008813B3">
            <w:pPr>
              <w:pStyle w:val="ListParagraph"/>
              <w:numPr>
                <w:ilvl w:val="0"/>
                <w:numId w:val="28"/>
              </w:numPr>
              <w:spacing w:after="160" w:line="259" w:lineRule="auto"/>
            </w:pPr>
            <w:r>
              <w:t>Added section “Display Bases or Time on the x-axis”</w:t>
            </w:r>
          </w:p>
          <w:p w14:paraId="50D7B076" w14:textId="77777777" w:rsidR="008813B3" w:rsidRDefault="008813B3" w:rsidP="008813B3">
            <w:pPr>
              <w:pStyle w:val="ListParagraph"/>
              <w:numPr>
                <w:ilvl w:val="0"/>
                <w:numId w:val="28"/>
              </w:numPr>
              <w:spacing w:after="160" w:line="259" w:lineRule="auto"/>
            </w:pPr>
            <w:r>
              <w:t>Added “Noise Estimation” and expanded p”</w:t>
            </w:r>
            <w:r w:rsidRPr="00FF3269">
              <w:rPr>
                <w:rStyle w:val="BoldSectionChar"/>
              </w:rPr>
              <w:t xml:space="preserve"> </w:t>
            </w:r>
            <w:r w:rsidRPr="00FF3269">
              <w:rPr>
                <w:rStyle w:val="BoldSectionChar"/>
                <w:b w:val="0"/>
              </w:rPr>
              <w:t>Pull-up and Spikes</w:t>
            </w:r>
            <w:r>
              <w:t xml:space="preserve"> “to </w:t>
            </w:r>
            <w:r w:rsidRPr="00FF3269">
              <w:t>OSIRIS Artifact Handling</w:t>
            </w:r>
          </w:p>
          <w:p w14:paraId="7D997BB3" w14:textId="77777777" w:rsidR="008813B3" w:rsidRDefault="008813B3" w:rsidP="008813B3">
            <w:pPr>
              <w:pStyle w:val="ListParagraph"/>
              <w:numPr>
                <w:ilvl w:val="0"/>
                <w:numId w:val="28"/>
              </w:numPr>
              <w:spacing w:after="160" w:line="259" w:lineRule="auto"/>
            </w:pPr>
            <w:r>
              <w:t xml:space="preserve">Expanded “Stutter” in </w:t>
            </w:r>
            <w:r w:rsidRPr="00FF3269">
              <w:t>OSIRIS Artifact Handling</w:t>
            </w:r>
          </w:p>
          <w:p w14:paraId="042B8442" w14:textId="77777777" w:rsidR="008813B3" w:rsidRDefault="008813B3" w:rsidP="008813B3">
            <w:pPr>
              <w:pStyle w:val="ListParagraph"/>
              <w:numPr>
                <w:ilvl w:val="0"/>
                <w:numId w:val="28"/>
              </w:numPr>
              <w:spacing w:after="160" w:line="259" w:lineRule="auto"/>
            </w:pPr>
            <w:r>
              <w:t xml:space="preserve">Expanded </w:t>
            </w:r>
            <w:bookmarkStart w:id="398" w:name="_Toc498285784"/>
            <w:r>
              <w:t>Appendix H.  Dynamic Baseline Analysis</w:t>
            </w:r>
            <w:bookmarkEnd w:id="398"/>
            <w:r>
              <w:t xml:space="preserve"> and Normalization </w:t>
            </w:r>
          </w:p>
          <w:p w14:paraId="147D7FC4" w14:textId="77777777" w:rsidR="008813B3" w:rsidRDefault="008813B3" w:rsidP="008813B3">
            <w:pPr>
              <w:pStyle w:val="ListParagraph"/>
              <w:numPr>
                <w:ilvl w:val="0"/>
                <w:numId w:val="28"/>
              </w:numPr>
              <w:spacing w:after="160" w:line="259" w:lineRule="auto"/>
            </w:pPr>
            <w:bookmarkStart w:id="399" w:name="_Toc498285786"/>
            <w:r>
              <w:t>Deleted section “Checking calculated dynamic baseline goodness-of-fit</w:t>
            </w:r>
            <w:bookmarkEnd w:id="399"/>
            <w:r>
              <w:t>”</w:t>
            </w:r>
          </w:p>
          <w:p w14:paraId="2D9B46FD" w14:textId="77777777" w:rsidR="008813B3" w:rsidRDefault="008813B3" w:rsidP="008813B3">
            <w:pPr>
              <w:pStyle w:val="ListParagraph"/>
              <w:numPr>
                <w:ilvl w:val="0"/>
                <w:numId w:val="28"/>
              </w:numPr>
              <w:spacing w:after="160" w:line="259" w:lineRule="auto"/>
            </w:pPr>
            <w:r>
              <w:t>Updated troubleshooting sections “I can’t edit the Operating Procedure” and “I can’t figure out the name of an Operating Procedure in the folders listed in the Volumes directory”</w:t>
            </w:r>
          </w:p>
          <w:p w14:paraId="38FF2802" w14:textId="77777777" w:rsidR="008813B3" w:rsidRDefault="008813B3" w:rsidP="008813B3">
            <w:pPr>
              <w:pStyle w:val="ListParagraph"/>
              <w:numPr>
                <w:ilvl w:val="0"/>
                <w:numId w:val="28"/>
              </w:numPr>
              <w:spacing w:after="160" w:line="259" w:lineRule="auto"/>
            </w:pPr>
            <w:r>
              <w:t>Added Appendix J.  Other Information Output to Analysis Files regarding new process QC data</w:t>
            </w:r>
          </w:p>
          <w:p w14:paraId="44812F18" w14:textId="11EBDA7D" w:rsidR="00851CA0" w:rsidRDefault="00851CA0" w:rsidP="008813B3"/>
        </w:tc>
      </w:tr>
      <w:tr w:rsidR="00AF1A06" w14:paraId="64A2C48F"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BC7CC2" w14:textId="5C4A93E4" w:rsidR="00AF1A06" w:rsidRDefault="00AF1A06" w:rsidP="00844600">
            <w:pPr>
              <w:rPr>
                <w:b/>
                <w:bCs/>
              </w:rPr>
            </w:pPr>
            <w:r>
              <w:rPr>
                <w:b/>
                <w:bCs/>
              </w:rPr>
              <w:lastRenderedPageBreak/>
              <w:t>Version 2.12 Rev. 1</w:t>
            </w:r>
          </w:p>
        </w:tc>
        <w:tc>
          <w:tcPr>
            <w:tcW w:w="6858" w:type="dxa"/>
            <w:tcBorders>
              <w:top w:val="single" w:sz="8" w:space="0" w:color="000000"/>
              <w:bottom w:val="single" w:sz="8" w:space="0" w:color="000000"/>
              <w:right w:val="single" w:sz="8" w:space="0" w:color="000000"/>
            </w:tcBorders>
            <w:shd w:val="clear" w:color="auto" w:fill="auto"/>
          </w:tcPr>
          <w:p w14:paraId="5FAB10F5" w14:textId="4A31116B" w:rsidR="00AF1A06" w:rsidRDefault="00AF1A06" w:rsidP="008813B3">
            <w:pPr>
              <w:pStyle w:val="ListParagraph"/>
              <w:numPr>
                <w:ilvl w:val="0"/>
                <w:numId w:val="28"/>
              </w:numPr>
              <w:spacing w:after="160" w:line="259" w:lineRule="auto"/>
            </w:pPr>
            <w:r>
              <w:t xml:space="preserve">Added </w:t>
            </w:r>
            <w:r w:rsidR="00743C03">
              <w:t xml:space="preserve">Note About </w:t>
            </w:r>
            <w:r>
              <w:t xml:space="preserve">Edge </w:t>
            </w:r>
            <w:r w:rsidR="00743C03">
              <w:t xml:space="preserve">Browser For Viewing </w:t>
            </w:r>
            <w:r>
              <w:t xml:space="preserve">Help </w:t>
            </w:r>
            <w:r w:rsidR="00743C03">
              <w:t xml:space="preserve">Document To </w:t>
            </w:r>
            <w:r>
              <w:t>Getting Started</w:t>
            </w:r>
            <w:r w:rsidR="00743C03">
              <w:t>.</w:t>
            </w:r>
          </w:p>
          <w:p w14:paraId="224F021F" w14:textId="64B44E01" w:rsidR="00AF1A06" w:rsidRDefault="00743C03" w:rsidP="008813B3">
            <w:pPr>
              <w:pStyle w:val="ListParagraph"/>
              <w:numPr>
                <w:ilvl w:val="0"/>
                <w:numId w:val="28"/>
              </w:numPr>
              <w:spacing w:after="160" w:line="259" w:lineRule="auto"/>
            </w:pPr>
            <w:r>
              <w:t>Added Details Regarding Operating Procedure Permissions and updated information regarding Optimizing Lab Settings to the “Lab Settings” section.</w:t>
            </w:r>
          </w:p>
          <w:p w14:paraId="435567EE" w14:textId="63A1667A" w:rsidR="00743C03" w:rsidRDefault="00743C03" w:rsidP="008813B3">
            <w:pPr>
              <w:pStyle w:val="ListParagraph"/>
              <w:numPr>
                <w:ilvl w:val="0"/>
                <w:numId w:val="28"/>
              </w:numPr>
              <w:spacing w:after="160" w:line="259" w:lineRule="auto"/>
            </w:pPr>
            <w:r>
              <w:t xml:space="preserve">Added </w:t>
            </w:r>
            <w:hyperlink w:anchor="PrimaryPullupThresholdComputed" w:history="1">
              <w:r w:rsidRPr="00B55AA2">
                <w:rPr>
                  <w:rStyle w:val="Hyperlink"/>
                  <w:rFonts w:ascii="Courier New" w:hAnsi="Courier New" w:cs="Courier New"/>
                  <w:szCs w:val="24"/>
                </w:rPr>
                <w:t>Primary Pull-up Threshold: Computed</w:t>
              </w:r>
            </w:hyperlink>
            <w:r>
              <w:t xml:space="preserve"> parameter and description </w:t>
            </w:r>
            <w:r w:rsidR="0011763B">
              <w:t xml:space="preserve">and updated the </w:t>
            </w:r>
            <w:r w:rsidR="0011763B" w:rsidRPr="00B55AA2">
              <w:rPr>
                <w:rStyle w:val="FixedChar"/>
              </w:rPr>
              <w:t>Min RFU for a peak to cause pull-up</w:t>
            </w:r>
            <w:r w:rsidR="0011763B" w:rsidRPr="0011763B">
              <w:t xml:space="preserve"> </w:t>
            </w:r>
            <w:r w:rsidR="00437240">
              <w:t xml:space="preserve">and </w:t>
            </w:r>
            <w:r w:rsidR="00437240" w:rsidRPr="00B55AA2">
              <w:rPr>
                <w:rStyle w:val="FixedChar"/>
              </w:rPr>
              <w:t>Make Pull-up at Allele Artifact Non-Critical</w:t>
            </w:r>
            <w:r w:rsidR="00437240" w:rsidRPr="00437240">
              <w:t xml:space="preserve"> </w:t>
            </w:r>
            <w:r w:rsidR="0011763B">
              <w:t>description</w:t>
            </w:r>
            <w:r w:rsidR="00437240">
              <w:t>s</w:t>
            </w:r>
            <w:r w:rsidR="0011763B">
              <w:t xml:space="preserve"> in</w:t>
            </w:r>
            <w:r>
              <w:t xml:space="preserve"> </w:t>
            </w:r>
            <w:r w:rsidR="0011763B">
              <w:t xml:space="preserve">“Sample limits - </w:t>
            </w:r>
            <w:r w:rsidR="0011763B" w:rsidRPr="0011763B">
              <w:t>Settings that affect sample analysis</w:t>
            </w:r>
            <w:r w:rsidR="0011763B">
              <w:t>” in Lab Settings.</w:t>
            </w:r>
          </w:p>
          <w:p w14:paraId="1835DD92" w14:textId="77777777" w:rsidR="0011763B" w:rsidRDefault="00173752" w:rsidP="008813B3">
            <w:pPr>
              <w:pStyle w:val="ListParagraph"/>
              <w:numPr>
                <w:ilvl w:val="0"/>
                <w:numId w:val="28"/>
              </w:numPr>
              <w:spacing w:after="160" w:line="259" w:lineRule="auto"/>
            </w:pPr>
            <w:r>
              <w:t xml:space="preserve">Updated </w:t>
            </w:r>
            <w:r w:rsidRPr="00B55AA2">
              <w:rPr>
                <w:rStyle w:val="FixedChar"/>
              </w:rPr>
              <w:t>Tail fitting sensitivity options</w:t>
            </w:r>
            <w:r>
              <w:t xml:space="preserve"> in in “Sample limits - </w:t>
            </w:r>
            <w:r w:rsidRPr="0011763B">
              <w:t>Settings that affect sample analysis</w:t>
            </w:r>
            <w:r>
              <w:t>” in Lab Settings.</w:t>
            </w:r>
          </w:p>
          <w:p w14:paraId="40BEDADE" w14:textId="7DDC3373" w:rsidR="00173752" w:rsidRDefault="00DF6483" w:rsidP="008813B3">
            <w:pPr>
              <w:pStyle w:val="ListParagraph"/>
              <w:numPr>
                <w:ilvl w:val="0"/>
                <w:numId w:val="28"/>
              </w:numPr>
              <w:spacing w:after="160" w:line="259" w:lineRule="auto"/>
            </w:pPr>
            <w:r>
              <w:t>Added a “</w:t>
            </w:r>
            <w:r w:rsidRPr="00DF6483">
              <w:t>Peak tail fitting sensitivity</w:t>
            </w:r>
            <w:r>
              <w:t xml:space="preserve">” section and updated </w:t>
            </w:r>
            <w:r w:rsidR="00BA45EE">
              <w:t xml:space="preserve">the “Non-critical artifact” section </w:t>
            </w:r>
            <w:r>
              <w:t xml:space="preserve">with details regarding “restricted priority” artifacts and their editing in </w:t>
            </w:r>
            <w:hyperlink w:anchor="_OSIRIS_Artifact_Handling" w:history="1">
              <w:r w:rsidRPr="00BA45EE">
                <w:rPr>
                  <w:rStyle w:val="Hyperlink"/>
                </w:rPr>
                <w:t>OSIRIS Artifact Handling</w:t>
              </w:r>
            </w:hyperlink>
            <w:r>
              <w:t>.</w:t>
            </w:r>
          </w:p>
          <w:p w14:paraId="55D65B08" w14:textId="7CA540CF" w:rsidR="00DF6483" w:rsidRDefault="00DF6483" w:rsidP="008813B3">
            <w:pPr>
              <w:pStyle w:val="ListParagraph"/>
              <w:numPr>
                <w:ilvl w:val="0"/>
                <w:numId w:val="28"/>
              </w:numPr>
              <w:spacing w:after="160" w:line="259" w:lineRule="auto"/>
            </w:pPr>
            <w:r>
              <w:t xml:space="preserve">Updated Appendix A </w:t>
            </w:r>
            <w:hyperlink w:anchor="_Operating_Procedures_and" w:history="1">
              <w:r w:rsidRPr="00DF6483">
                <w:rPr>
                  <w:rStyle w:val="Hyperlink"/>
                </w:rPr>
                <w:t>Operating Procedures and Kit definitions</w:t>
              </w:r>
            </w:hyperlink>
            <w:r>
              <w:t xml:space="preserve"> and </w:t>
            </w:r>
            <w:hyperlink w:anchor="_Kit_definitions" w:history="1">
              <w:r w:rsidRPr="00DF6483">
                <w:rPr>
                  <w:rStyle w:val="Hyperlink"/>
                </w:rPr>
                <w:t>Kit definitions</w:t>
              </w:r>
            </w:hyperlink>
            <w:r w:rsidR="0012463A">
              <w:t xml:space="preserve"> and </w:t>
            </w:r>
            <w:r w:rsidR="00B60508">
              <w:t>Positive control allele table.</w:t>
            </w:r>
          </w:p>
          <w:p w14:paraId="6AB45236" w14:textId="476BBDC0" w:rsidR="00B60508" w:rsidRDefault="000036F0" w:rsidP="008813B3">
            <w:pPr>
              <w:pStyle w:val="ListParagraph"/>
              <w:numPr>
                <w:ilvl w:val="0"/>
                <w:numId w:val="28"/>
              </w:numPr>
              <w:spacing w:after="160" w:line="259" w:lineRule="auto"/>
            </w:pPr>
            <w:r>
              <w:t>Changed Appendix B from obsolete “</w:t>
            </w:r>
            <w:r w:rsidRPr="000036F0">
              <w:t>Upgrading an Operating Procedure to a new version OSIRIS</w:t>
            </w:r>
            <w:r>
              <w:t>” to “</w:t>
            </w:r>
            <w:r w:rsidRPr="000036F0">
              <w:t>Site Folder Locations and Upgrading</w:t>
            </w:r>
            <w:r>
              <w:t>” with details regarding the locations and permissions for the Volumes directory containing the Operating Procedures, and instructions for modifying the permissions from the Tools menu.</w:t>
            </w:r>
          </w:p>
          <w:p w14:paraId="0ACF2CA8" w14:textId="77777777" w:rsidR="00DF6483" w:rsidRDefault="007C263F" w:rsidP="008813B3">
            <w:pPr>
              <w:pStyle w:val="ListParagraph"/>
              <w:numPr>
                <w:ilvl w:val="0"/>
                <w:numId w:val="28"/>
              </w:numPr>
              <w:spacing w:after="160" w:line="259" w:lineRule="auto"/>
            </w:pPr>
            <w:r>
              <w:t xml:space="preserve">Updated </w:t>
            </w:r>
            <w:hyperlink w:anchor="_Appendix_G._Adding" w:history="1">
              <w:r w:rsidRPr="007C263F">
                <w:rPr>
                  <w:rStyle w:val="Hyperlink"/>
                </w:rPr>
                <w:t>Appendix G. Adding a New Kit</w:t>
              </w:r>
            </w:hyperlink>
            <w:r>
              <w:t>.</w:t>
            </w:r>
          </w:p>
          <w:p w14:paraId="7A21055F" w14:textId="77777777" w:rsidR="007C263F" w:rsidRDefault="007C263F" w:rsidP="008813B3">
            <w:pPr>
              <w:pStyle w:val="ListParagraph"/>
              <w:numPr>
                <w:ilvl w:val="0"/>
                <w:numId w:val="28"/>
              </w:numPr>
              <w:spacing w:after="160" w:line="259" w:lineRule="auto"/>
            </w:pPr>
            <w:r>
              <w:t xml:space="preserve">Added figure to </w:t>
            </w:r>
            <w:hyperlink w:anchor="_Appendix_H._" w:history="1">
              <w:r w:rsidRPr="007C263F">
                <w:rPr>
                  <w:rStyle w:val="Hyperlink"/>
                </w:rPr>
                <w:t>Appendix H.  Dynamic Baseline Analysis and Normalization</w:t>
              </w:r>
            </w:hyperlink>
            <w:r>
              <w:t>.</w:t>
            </w:r>
          </w:p>
          <w:p w14:paraId="6D03F3C1" w14:textId="77777777" w:rsidR="007C263F" w:rsidRDefault="007C263F" w:rsidP="008813B3">
            <w:pPr>
              <w:pStyle w:val="ListParagraph"/>
              <w:numPr>
                <w:ilvl w:val="0"/>
                <w:numId w:val="28"/>
              </w:numPr>
              <w:spacing w:after="160" w:line="259" w:lineRule="auto"/>
            </w:pPr>
            <w:r>
              <w:t xml:space="preserve">Updated Appendix I. </w:t>
            </w:r>
            <w:hyperlink w:anchor="_Troubleshooting" w:history="1">
              <w:r w:rsidRPr="007C263F">
                <w:rPr>
                  <w:rStyle w:val="Hyperlink"/>
                </w:rPr>
                <w:t>Troubleshooting</w:t>
              </w:r>
            </w:hyperlink>
            <w:r>
              <w:t>.</w:t>
            </w:r>
          </w:p>
          <w:p w14:paraId="3FFD3A31" w14:textId="77777777" w:rsidR="007C263F" w:rsidRDefault="00B55AA2" w:rsidP="008813B3">
            <w:pPr>
              <w:pStyle w:val="ListParagraph"/>
              <w:numPr>
                <w:ilvl w:val="0"/>
                <w:numId w:val="28"/>
              </w:numPr>
              <w:spacing w:after="160" w:line="259" w:lineRule="auto"/>
            </w:pPr>
            <w:r>
              <w:t xml:space="preserve">Added additional data fields that can be exported in </w:t>
            </w:r>
            <w:hyperlink w:anchor="_Appendix_J._" w:history="1">
              <w:r w:rsidRPr="00B55AA2">
                <w:rPr>
                  <w:rStyle w:val="Hyperlink"/>
                </w:rPr>
                <w:t>Appendix J.  Other Information Output to Analysis Files</w:t>
              </w:r>
            </w:hyperlink>
            <w:r>
              <w:t>.</w:t>
            </w:r>
          </w:p>
          <w:p w14:paraId="1A70C546" w14:textId="77777777" w:rsidR="00B55AA2" w:rsidRDefault="00B55AA2" w:rsidP="008813B3">
            <w:pPr>
              <w:pStyle w:val="ListParagraph"/>
              <w:numPr>
                <w:ilvl w:val="0"/>
                <w:numId w:val="28"/>
              </w:numPr>
              <w:spacing w:after="160" w:line="259" w:lineRule="auto"/>
            </w:pPr>
            <w:r>
              <w:t xml:space="preserve">Added </w:t>
            </w:r>
            <w:hyperlink w:anchor="_Appendix_K._Privacy" w:history="1">
              <w:r w:rsidRPr="00B55AA2">
                <w:rPr>
                  <w:rStyle w:val="Hyperlink"/>
                </w:rPr>
                <w:t>Appendix K. Privacy Information</w:t>
              </w:r>
            </w:hyperlink>
            <w:r>
              <w:t>.</w:t>
            </w:r>
          </w:p>
          <w:p w14:paraId="740AFD42" w14:textId="24E5AED4" w:rsidR="00B55AA2" w:rsidRDefault="00B55AA2" w:rsidP="00B55AA2">
            <w:pPr>
              <w:spacing w:after="160" w:line="259" w:lineRule="auto"/>
            </w:pPr>
          </w:p>
        </w:tc>
      </w:tr>
      <w:tr w:rsidR="00BC472D" w14:paraId="326516A3"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6D7D29C" w14:textId="3A2DF4A9" w:rsidR="00BC472D" w:rsidRDefault="00BC472D" w:rsidP="00844600">
            <w:pPr>
              <w:rPr>
                <w:b/>
                <w:bCs/>
              </w:rPr>
            </w:pPr>
            <w:r>
              <w:rPr>
                <w:b/>
                <w:bCs/>
              </w:rPr>
              <w:t>Version 2.13 Rev. 1</w:t>
            </w:r>
          </w:p>
        </w:tc>
        <w:tc>
          <w:tcPr>
            <w:tcW w:w="6858" w:type="dxa"/>
            <w:tcBorders>
              <w:top w:val="single" w:sz="8" w:space="0" w:color="000000"/>
              <w:bottom w:val="single" w:sz="8" w:space="0" w:color="000000"/>
              <w:right w:val="single" w:sz="8" w:space="0" w:color="000000"/>
            </w:tcBorders>
            <w:shd w:val="clear" w:color="auto" w:fill="auto"/>
          </w:tcPr>
          <w:p w14:paraId="60907894" w14:textId="7BCC162F" w:rsidR="00BC472D" w:rsidRDefault="008A2D69" w:rsidP="008813B3">
            <w:pPr>
              <w:pStyle w:val="ListParagraph"/>
              <w:numPr>
                <w:ilvl w:val="0"/>
                <w:numId w:val="28"/>
              </w:numPr>
              <w:spacing w:after="160" w:line="259" w:lineRule="auto"/>
            </w:pPr>
            <w:r>
              <w:t>Added information describing fragment analysis using only an internal lane standard marker</w:t>
            </w:r>
            <w:r w:rsidR="003847CF">
              <w:t xml:space="preserve"> in the </w:t>
            </w:r>
            <w:hyperlink w:anchor="_Analysis" w:history="1">
              <w:r w:rsidR="003847CF" w:rsidRPr="003847CF">
                <w:rPr>
                  <w:rStyle w:val="Hyperlink"/>
                </w:rPr>
                <w:t>Analysis</w:t>
              </w:r>
            </w:hyperlink>
            <w:r w:rsidR="003847CF">
              <w:t xml:space="preserve"> section</w:t>
            </w:r>
            <w:r w:rsidR="00CF6818">
              <w:t xml:space="preserve"> including in </w:t>
            </w:r>
            <w:hyperlink w:anchor="OperatingProcedureName" w:history="1">
              <w:r w:rsidR="00CF6818" w:rsidRPr="00CF6818">
                <w:rPr>
                  <w:rStyle w:val="Hyperlink"/>
                </w:rPr>
                <w:t>Operating Procedure Name</w:t>
              </w:r>
            </w:hyperlink>
            <w:r>
              <w:t xml:space="preserve">.  </w:t>
            </w:r>
          </w:p>
          <w:p w14:paraId="1856C40E" w14:textId="47DA256E" w:rsidR="00307AEF" w:rsidRDefault="00307AEF" w:rsidP="008813B3">
            <w:pPr>
              <w:pStyle w:val="ListParagraph"/>
              <w:numPr>
                <w:ilvl w:val="0"/>
                <w:numId w:val="28"/>
              </w:numPr>
              <w:spacing w:after="160" w:line="259" w:lineRule="auto"/>
            </w:pPr>
            <w:r>
              <w:t>Added information regarding “</w:t>
            </w:r>
            <w:hyperlink w:anchor="OverRideChannelMapSettings" w:history="1">
              <w:r w:rsidRPr="00307AEF">
                <w:rPr>
                  <w:rStyle w:val="Hyperlink"/>
                </w:rPr>
                <w:t>Override Default Channel Map for Fragment Analysis</w:t>
              </w:r>
            </w:hyperlink>
            <w:r>
              <w:t xml:space="preserve">” settings in Lab Settings for internal marker-only fragment analysis set-up. </w:t>
            </w:r>
          </w:p>
          <w:p w14:paraId="6E8BAF14" w14:textId="77777777" w:rsidR="000540C5" w:rsidRDefault="000540C5" w:rsidP="000540C5">
            <w:pPr>
              <w:pStyle w:val="ListParagraph"/>
              <w:numPr>
                <w:ilvl w:val="0"/>
                <w:numId w:val="28"/>
              </w:numPr>
              <w:spacing w:after="160" w:line="259" w:lineRule="auto"/>
            </w:pPr>
            <w:r>
              <w:t xml:space="preserve">Added </w:t>
            </w:r>
            <w:hyperlink w:anchor="_Appendix_L._" w:history="1">
              <w:r w:rsidRPr="00451B57">
                <w:rPr>
                  <w:rStyle w:val="Hyperlink"/>
                </w:rPr>
                <w:t>Appendix L.  A Quick Tutorial for Fragment Analysis</w:t>
              </w:r>
            </w:hyperlink>
          </w:p>
          <w:p w14:paraId="5136524A" w14:textId="56ED6F0A" w:rsidR="00307AEF" w:rsidRDefault="00307AEF" w:rsidP="00307AEF">
            <w:pPr>
              <w:pStyle w:val="ListParagraph"/>
              <w:numPr>
                <w:ilvl w:val="0"/>
                <w:numId w:val="28"/>
              </w:numPr>
              <w:spacing w:after="160" w:line="259" w:lineRule="auto"/>
            </w:pPr>
            <w:r>
              <w:t xml:space="preserve">Added information regarding character text search strings for identifying Single Source/Possible Mixed samples to Lab Settings </w:t>
            </w:r>
            <w:r w:rsidR="00192CD1" w:rsidRPr="00D25023">
              <w:rPr>
                <w:u w:color="083EB8"/>
              </w:rPr>
              <w:t>File/Sample Names</w:t>
            </w:r>
            <w:r w:rsidR="00192CD1">
              <w:rPr>
                <w:u w:color="083EB8"/>
              </w:rPr>
              <w:t xml:space="preserve"> in</w:t>
            </w:r>
            <w:r>
              <w:t xml:space="preserve"> </w:t>
            </w:r>
            <w:hyperlink w:anchor="MixtureAndSingleSourceStrings" w:history="1">
              <w:r w:rsidR="00192CD1" w:rsidRPr="00192CD1">
                <w:rPr>
                  <w:rStyle w:val="Hyperlink"/>
                  <w:rFonts w:cs="Courier New"/>
                  <w:szCs w:val="20"/>
                </w:rPr>
                <w:t>Possible mixture and single source character strings</w:t>
              </w:r>
            </w:hyperlink>
            <w:r>
              <w:t>.</w:t>
            </w:r>
          </w:p>
          <w:p w14:paraId="33E097C1" w14:textId="2EA90FF9" w:rsidR="00307AEF" w:rsidRDefault="00307AEF" w:rsidP="00307AEF">
            <w:pPr>
              <w:pStyle w:val="ListParagraph"/>
              <w:numPr>
                <w:ilvl w:val="0"/>
                <w:numId w:val="28"/>
              </w:numPr>
              <w:spacing w:after="160" w:line="259" w:lineRule="auto"/>
            </w:pPr>
            <w:r>
              <w:t>Added information regarding new setting “</w:t>
            </w:r>
            <w:hyperlink w:anchor="MakeDefaultSamplePossibleMixture" w:history="1">
              <w:r w:rsidRPr="00307AEF">
                <w:rPr>
                  <w:rStyle w:val="Hyperlink"/>
                </w:rPr>
                <w:t>Make Default Sample Type Possible Mixtures (checked)(unchecked for Single Source)</w:t>
              </w:r>
            </w:hyperlink>
            <w:r>
              <w:t>” in Lab Settings</w:t>
            </w:r>
          </w:p>
          <w:p w14:paraId="26D6A0BF" w14:textId="46D1809E" w:rsidR="00722977" w:rsidRDefault="003A72D4" w:rsidP="00307AEF">
            <w:pPr>
              <w:pStyle w:val="ListParagraph"/>
              <w:numPr>
                <w:ilvl w:val="0"/>
                <w:numId w:val="28"/>
              </w:numPr>
              <w:spacing w:after="160" w:line="259" w:lineRule="auto"/>
            </w:pPr>
            <w:r>
              <w:t xml:space="preserve">Added </w:t>
            </w:r>
            <w:hyperlink w:anchor="_Allele_and_Artifact" w:history="1">
              <w:r w:rsidRPr="003A72D4">
                <w:rPr>
                  <w:rStyle w:val="Hyperlink"/>
                </w:rPr>
                <w:t>Allele and Artifact Hover Boxes</w:t>
              </w:r>
            </w:hyperlink>
            <w:r>
              <w:t xml:space="preserve"> section.</w:t>
            </w:r>
          </w:p>
          <w:p w14:paraId="0802BB91" w14:textId="4223EFEC" w:rsidR="008C3B76" w:rsidRPr="00451B57" w:rsidRDefault="00F04FFA" w:rsidP="00307AEF">
            <w:pPr>
              <w:pStyle w:val="ListParagraph"/>
              <w:numPr>
                <w:ilvl w:val="0"/>
                <w:numId w:val="28"/>
              </w:numPr>
              <w:spacing w:after="160" w:line="259" w:lineRule="auto"/>
            </w:pPr>
            <w:r>
              <w:t xml:space="preserve">Added information regarding </w:t>
            </w:r>
            <w:hyperlink w:anchor="_OSIRIS_Flexible_Spreadsheet" w:history="1">
              <w:r w:rsidRPr="00F04FFA">
                <w:rPr>
                  <w:rStyle w:val="Hyperlink"/>
                </w:rPr>
                <w:t>Flexible Spreadsheet Export</w:t>
              </w:r>
            </w:hyperlink>
            <w:r>
              <w:t>.</w:t>
            </w:r>
          </w:p>
          <w:p w14:paraId="0D24D1DF" w14:textId="2EBDFA35" w:rsidR="004F43D6" w:rsidRDefault="00307AEF" w:rsidP="008813B3">
            <w:pPr>
              <w:pStyle w:val="ListParagraph"/>
              <w:numPr>
                <w:ilvl w:val="0"/>
                <w:numId w:val="28"/>
              </w:numPr>
              <w:spacing w:after="160" w:line="259" w:lineRule="auto"/>
            </w:pPr>
            <w:r>
              <w:t xml:space="preserve">Added a partial list of </w:t>
            </w:r>
            <w:hyperlink w:anchor="_Definitions" w:history="1">
              <w:r w:rsidRPr="00307AEF">
                <w:rPr>
                  <w:rStyle w:val="Hyperlink"/>
                </w:rPr>
                <w:t>Definitions</w:t>
              </w:r>
            </w:hyperlink>
            <w:r>
              <w:t xml:space="preserve"> of terms.</w:t>
            </w:r>
          </w:p>
          <w:p w14:paraId="50B7B344" w14:textId="3228336B" w:rsidR="00307AEF" w:rsidRDefault="00EB0E76" w:rsidP="002915E8">
            <w:pPr>
              <w:pStyle w:val="ListParagraph"/>
              <w:numPr>
                <w:ilvl w:val="0"/>
                <w:numId w:val="28"/>
              </w:numPr>
              <w:spacing w:after="160" w:line="259" w:lineRule="auto"/>
            </w:pPr>
            <w:r>
              <w:t xml:space="preserve">Added description of Lab Settings folder identification button </w:t>
            </w:r>
            <w:r w:rsidR="002915E8">
              <w:t xml:space="preserve">in </w:t>
            </w:r>
            <w:hyperlink w:anchor="_Operating_Procedures_and" w:history="1">
              <w:r w:rsidR="002915E8" w:rsidRPr="002915E8">
                <w:rPr>
                  <w:rStyle w:val="Hyperlink"/>
                </w:rPr>
                <w:t xml:space="preserve">Operating Procedures </w:t>
              </w:r>
              <w:r w:rsidR="002915E8" w:rsidRPr="002915E8">
                <w:rPr>
                  <w:rStyle w:val="Hyperlink"/>
                </w:rPr>
                <w:t>a</w:t>
              </w:r>
              <w:r w:rsidR="002915E8" w:rsidRPr="002915E8">
                <w:rPr>
                  <w:rStyle w:val="Hyperlink"/>
                </w:rPr>
                <w:t>nd</w:t>
              </w:r>
              <w:r w:rsidR="002915E8" w:rsidRPr="002915E8">
                <w:rPr>
                  <w:rStyle w:val="Hyperlink"/>
                </w:rPr>
                <w:t xml:space="preserve"> </w:t>
              </w:r>
              <w:r w:rsidR="002915E8" w:rsidRPr="002915E8">
                <w:rPr>
                  <w:rStyle w:val="Hyperlink"/>
                </w:rPr>
                <w:t>Kit definitions</w:t>
              </w:r>
            </w:hyperlink>
          </w:p>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54E">
      <wne:fci wne:fciName="NextChangeOrComment" wne:swArg="0000"/>
    </wne:keymap>
    <wne:keymap wne:kcmPrimary="0550">
      <wne:fci wne:fciName="PreviousChangeOrComment"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63418" w14:textId="77777777" w:rsidR="00A77855" w:rsidRDefault="00A77855" w:rsidP="005424E2">
      <w:r>
        <w:separator/>
      </w:r>
    </w:p>
  </w:endnote>
  <w:endnote w:type="continuationSeparator" w:id="0">
    <w:p w14:paraId="2B24CE6F" w14:textId="77777777" w:rsidR="00A77855" w:rsidRDefault="00A77855" w:rsidP="005424E2">
      <w:r>
        <w:continuationSeparator/>
      </w:r>
    </w:p>
  </w:endnote>
  <w:endnote w:type="continuationNotice" w:id="1">
    <w:p w14:paraId="12E7EA09" w14:textId="77777777" w:rsidR="00A77855" w:rsidRDefault="00A77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CF86E" w14:textId="738DC6D3" w:rsidR="00A77855" w:rsidRPr="00875350" w:rsidRDefault="00A77855" w:rsidP="002E5DDC">
    <w:pPr>
      <w:pStyle w:val="Footer"/>
      <w:tabs>
        <w:tab w:val="clear" w:pos="9360"/>
        <w:tab w:val="right" w:pos="9990"/>
      </w:tabs>
      <w:rPr>
        <w:rFonts w:ascii="Papyrus" w:hAnsi="Papyrus"/>
      </w:rPr>
    </w:pPr>
    <w:r>
      <w:rPr>
        <w:rStyle w:val="Heading-4Char"/>
      </w:rPr>
      <w:t>OSIRIS</w:t>
    </w:r>
    <w:r w:rsidRPr="00875350">
      <w:rPr>
        <w:rStyle w:val="Heading-4Char"/>
      </w:rPr>
      <w:t xml:space="preserve">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Pr>
        <w:rStyle w:val="Heading-4Char"/>
        <w:noProof/>
      </w:rPr>
      <w:t>39</w:t>
    </w:r>
    <w:r w:rsidRPr="00875350">
      <w:rPr>
        <w:rStyle w:val="Heading-4Char"/>
      </w:rPr>
      <w:fldChar w:fldCharType="end"/>
    </w:r>
  </w:p>
  <w:p w14:paraId="22D35AC5" w14:textId="4C738B45" w:rsidR="00A77855" w:rsidRPr="00875350" w:rsidRDefault="00A77855"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13 Rev.</w:t>
    </w:r>
    <w:r w:rsidRPr="00875350">
      <w:rPr>
        <w:rFonts w:ascii="Calibri" w:hAnsi="Calibri" w:cs="Calibri"/>
        <w:sz w:val="18"/>
        <w:szCs w:val="18"/>
      </w:rPr>
      <w:t xml:space="preserve"> 1</w:t>
    </w:r>
    <w:r w:rsidRPr="00875350">
      <w:rPr>
        <w:rFonts w:ascii="Calibri" w:hAnsi="Calibri" w:cs="Calibri"/>
        <w:sz w:val="18"/>
        <w:szCs w:val="18"/>
      </w:rPr>
      <w:tab/>
    </w:r>
    <w:r w:rsidRPr="00875350">
      <w:rPr>
        <w:rFonts w:ascii="Calibri" w:hAnsi="Calibri" w:cs="Calibri"/>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C0B9A" w14:textId="77777777" w:rsidR="00A77855" w:rsidRPr="00A37847" w:rsidRDefault="00A77855" w:rsidP="00EA3A03">
    <w:pPr>
      <w:pStyle w:val="Footer"/>
      <w:tabs>
        <w:tab w:val="clear" w:pos="9360"/>
        <w:tab w:val="right" w:pos="9990"/>
      </w:tabs>
      <w:rPr>
        <w:rFonts w:ascii="Papyrus" w:hAnsi="Papyrus"/>
        <w:lang w:val="fr-FR"/>
      </w:rPr>
    </w:pPr>
    <w:r w:rsidRPr="00A37847">
      <w:rPr>
        <w:rStyle w:val="Heading-4Char"/>
        <w:lang w:val="fr-FR"/>
      </w:rPr>
      <w:t>Osiris User’s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A77855" w:rsidRPr="00132877" w:rsidRDefault="00A77855"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12E955" w14:textId="77777777" w:rsidR="00A77855" w:rsidRDefault="00A77855" w:rsidP="005424E2">
      <w:r>
        <w:separator/>
      </w:r>
    </w:p>
  </w:footnote>
  <w:footnote w:type="continuationSeparator" w:id="0">
    <w:p w14:paraId="35BC36E5" w14:textId="77777777" w:rsidR="00A77855" w:rsidRDefault="00A77855" w:rsidP="005424E2">
      <w:r>
        <w:continuationSeparator/>
      </w:r>
    </w:p>
  </w:footnote>
  <w:footnote w:type="continuationNotice" w:id="1">
    <w:p w14:paraId="69F4EC8D" w14:textId="77777777" w:rsidR="00A77855" w:rsidRDefault="00A77855"/>
  </w:footnote>
  <w:footnote w:id="2">
    <w:p w14:paraId="2499AA09" w14:textId="77777777" w:rsidR="00A77855" w:rsidRPr="00715BF5" w:rsidRDefault="00A77855"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A77855" w:rsidRDefault="00A77855">
      <w:pPr>
        <w:pStyle w:val="FootnoteText"/>
      </w:pPr>
    </w:p>
  </w:footnote>
  <w:footnote w:id="3">
    <w:p w14:paraId="31290C2A" w14:textId="3C7231E3" w:rsidR="00A77855" w:rsidRPr="00A55D00" w:rsidRDefault="00A77855">
      <w:pPr>
        <w:pStyle w:val="FootnoteText"/>
      </w:pPr>
      <w:r>
        <w:rPr>
          <w:rStyle w:val="FootnoteReference"/>
        </w:rPr>
        <w:footnoteRef/>
      </w:r>
      <w:r>
        <w:t xml:space="preserve"> Kalafut </w:t>
      </w:r>
      <w:r>
        <w:rPr>
          <w:i/>
        </w:rPr>
        <w:t>et al.</w:t>
      </w:r>
      <w:r>
        <w:t xml:space="preserve"> </w:t>
      </w:r>
      <w:hyperlink r:id="rId2" w:history="1">
        <w:r w:rsidRPr="00A55D00">
          <w:rPr>
            <w:rStyle w:val="Hyperlink"/>
          </w:rPr>
          <w:t>Forensic Science International: Genetics 35 (2018) 50–56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E0964" w14:textId="77777777" w:rsidR="00A77855" w:rsidRPr="00AF65F4" w:rsidRDefault="00A77855" w:rsidP="00AF65F4">
    <w:pPr>
      <w:pStyle w:val="PapyrusText"/>
      <w:rPr>
        <w:sz w:val="24"/>
        <w:szCs w:val="24"/>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923982"/>
    <w:multiLevelType w:val="hybridMultilevel"/>
    <w:tmpl w:val="CE3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5D7D2A"/>
    <w:multiLevelType w:val="hybridMultilevel"/>
    <w:tmpl w:val="2930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32349"/>
    <w:multiLevelType w:val="hybridMultilevel"/>
    <w:tmpl w:val="D0FE4D9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391661"/>
    <w:multiLevelType w:val="hybridMultilevel"/>
    <w:tmpl w:val="792CF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22D83"/>
    <w:multiLevelType w:val="hybridMultilevel"/>
    <w:tmpl w:val="6E088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8B2872"/>
    <w:multiLevelType w:val="hybridMultilevel"/>
    <w:tmpl w:val="8BCA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9A6BA8"/>
    <w:multiLevelType w:val="hybridMultilevel"/>
    <w:tmpl w:val="702246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C43257"/>
    <w:multiLevelType w:val="hybridMultilevel"/>
    <w:tmpl w:val="41F6F4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91F5E48"/>
    <w:multiLevelType w:val="hybridMultilevel"/>
    <w:tmpl w:val="584E0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4D917D83"/>
    <w:multiLevelType w:val="hybridMultilevel"/>
    <w:tmpl w:val="FC1C8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2F6900"/>
    <w:multiLevelType w:val="hybridMultilevel"/>
    <w:tmpl w:val="03367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E385652"/>
    <w:multiLevelType w:val="hybridMultilevel"/>
    <w:tmpl w:val="C206E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D53B59"/>
    <w:multiLevelType w:val="multilevel"/>
    <w:tmpl w:val="1D2A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A40E14"/>
    <w:multiLevelType w:val="hybridMultilevel"/>
    <w:tmpl w:val="84E84C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7"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8" w15:restartNumberingAfterBreak="0">
    <w:nsid w:val="6B502DC3"/>
    <w:multiLevelType w:val="hybridMultilevel"/>
    <w:tmpl w:val="A4B06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E086CFD"/>
    <w:multiLevelType w:val="hybridMultilevel"/>
    <w:tmpl w:val="098C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412485"/>
    <w:multiLevelType w:val="hybridMultilevel"/>
    <w:tmpl w:val="7376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43"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6"/>
  </w:num>
  <w:num w:numId="2">
    <w:abstractNumId w:val="25"/>
  </w:num>
  <w:num w:numId="3">
    <w:abstractNumId w:val="37"/>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30"/>
  </w:num>
  <w:num w:numId="15">
    <w:abstractNumId w:val="42"/>
  </w:num>
  <w:num w:numId="16">
    <w:abstractNumId w:val="47"/>
  </w:num>
  <w:num w:numId="17">
    <w:abstractNumId w:val="14"/>
  </w:num>
  <w:num w:numId="18">
    <w:abstractNumId w:val="34"/>
  </w:num>
  <w:num w:numId="19">
    <w:abstractNumId w:val="28"/>
  </w:num>
  <w:num w:numId="20">
    <w:abstractNumId w:val="31"/>
  </w:num>
  <w:num w:numId="21">
    <w:abstractNumId w:val="46"/>
  </w:num>
  <w:num w:numId="22">
    <w:abstractNumId w:val="18"/>
  </w:num>
  <w:num w:numId="23">
    <w:abstractNumId w:val="27"/>
  </w:num>
  <w:num w:numId="24">
    <w:abstractNumId w:val="36"/>
  </w:num>
  <w:num w:numId="25">
    <w:abstractNumId w:val="44"/>
  </w:num>
  <w:num w:numId="26">
    <w:abstractNumId w:val="11"/>
  </w:num>
  <w:num w:numId="27">
    <w:abstractNumId w:val="23"/>
  </w:num>
  <w:num w:numId="28">
    <w:abstractNumId w:val="22"/>
  </w:num>
  <w:num w:numId="29">
    <w:abstractNumId w:val="39"/>
  </w:num>
  <w:num w:numId="30">
    <w:abstractNumId w:val="45"/>
  </w:num>
  <w:num w:numId="31">
    <w:abstractNumId w:val="43"/>
  </w:num>
  <w:num w:numId="32">
    <w:abstractNumId w:val="13"/>
  </w:num>
  <w:num w:numId="33">
    <w:abstractNumId w:val="17"/>
  </w:num>
  <w:num w:numId="34">
    <w:abstractNumId w:val="41"/>
  </w:num>
  <w:num w:numId="35">
    <w:abstractNumId w:val="19"/>
  </w:num>
  <w:num w:numId="36">
    <w:abstractNumId w:val="33"/>
  </w:num>
  <w:num w:numId="37">
    <w:abstractNumId w:val="12"/>
  </w:num>
  <w:num w:numId="38">
    <w:abstractNumId w:val="10"/>
  </w:num>
  <w:num w:numId="39">
    <w:abstractNumId w:val="38"/>
  </w:num>
  <w:num w:numId="40">
    <w:abstractNumId w:val="29"/>
  </w:num>
  <w:num w:numId="41">
    <w:abstractNumId w:val="40"/>
  </w:num>
  <w:num w:numId="42">
    <w:abstractNumId w:val="35"/>
  </w:num>
  <w:num w:numId="43">
    <w:abstractNumId w:val="26"/>
  </w:num>
  <w:num w:numId="44">
    <w:abstractNumId w:val="15"/>
  </w:num>
  <w:num w:numId="45">
    <w:abstractNumId w:val="24"/>
  </w:num>
  <w:num w:numId="46">
    <w:abstractNumId w:val="32"/>
  </w:num>
  <w:num w:numId="47">
    <w:abstractNumId w:val="20"/>
  </w:num>
  <w:num w:numId="48">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iley, George (NIH/NLM/NCBI) [E]">
    <w15:presenceInfo w15:providerId="AD" w15:userId="S::rileygr@nih.gov::69f30d0e-d37a-4ed4-a78a-b9dfc65560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00"/>
  <w:displayHorizontalDrawingGridEvery w:val="2"/>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FCC"/>
    <w:rsid w:val="0000057E"/>
    <w:rsid w:val="00000B77"/>
    <w:rsid w:val="000028F7"/>
    <w:rsid w:val="000036F0"/>
    <w:rsid w:val="000044AE"/>
    <w:rsid w:val="00004E91"/>
    <w:rsid w:val="000050A4"/>
    <w:rsid w:val="00005216"/>
    <w:rsid w:val="0000571A"/>
    <w:rsid w:val="000059C2"/>
    <w:rsid w:val="00006760"/>
    <w:rsid w:val="0000688D"/>
    <w:rsid w:val="00007071"/>
    <w:rsid w:val="0000797D"/>
    <w:rsid w:val="00007EAB"/>
    <w:rsid w:val="0001019E"/>
    <w:rsid w:val="000106AE"/>
    <w:rsid w:val="000118EC"/>
    <w:rsid w:val="00012162"/>
    <w:rsid w:val="00012BCD"/>
    <w:rsid w:val="000130B2"/>
    <w:rsid w:val="00014054"/>
    <w:rsid w:val="0001449A"/>
    <w:rsid w:val="00015CB4"/>
    <w:rsid w:val="00015F8E"/>
    <w:rsid w:val="0001707E"/>
    <w:rsid w:val="000204FB"/>
    <w:rsid w:val="00020513"/>
    <w:rsid w:val="00020C08"/>
    <w:rsid w:val="00021292"/>
    <w:rsid w:val="00021AE7"/>
    <w:rsid w:val="000222AD"/>
    <w:rsid w:val="000233B3"/>
    <w:rsid w:val="00023664"/>
    <w:rsid w:val="000252F0"/>
    <w:rsid w:val="000256A3"/>
    <w:rsid w:val="00025A70"/>
    <w:rsid w:val="000261B1"/>
    <w:rsid w:val="00027498"/>
    <w:rsid w:val="0003059A"/>
    <w:rsid w:val="00030F9E"/>
    <w:rsid w:val="00030FB5"/>
    <w:rsid w:val="00033124"/>
    <w:rsid w:val="000342BF"/>
    <w:rsid w:val="0003460B"/>
    <w:rsid w:val="00035A95"/>
    <w:rsid w:val="0003614D"/>
    <w:rsid w:val="0003699C"/>
    <w:rsid w:val="00036CDE"/>
    <w:rsid w:val="00037B86"/>
    <w:rsid w:val="00037CAA"/>
    <w:rsid w:val="00037F4B"/>
    <w:rsid w:val="00037FDD"/>
    <w:rsid w:val="00040C2C"/>
    <w:rsid w:val="00041094"/>
    <w:rsid w:val="000411FB"/>
    <w:rsid w:val="00041EF0"/>
    <w:rsid w:val="000425AF"/>
    <w:rsid w:val="00043727"/>
    <w:rsid w:val="00043D40"/>
    <w:rsid w:val="00044145"/>
    <w:rsid w:val="00044275"/>
    <w:rsid w:val="00046A5E"/>
    <w:rsid w:val="00047EBA"/>
    <w:rsid w:val="00053191"/>
    <w:rsid w:val="0005330A"/>
    <w:rsid w:val="00053582"/>
    <w:rsid w:val="000540C5"/>
    <w:rsid w:val="00054167"/>
    <w:rsid w:val="00054983"/>
    <w:rsid w:val="000550F1"/>
    <w:rsid w:val="00055BE2"/>
    <w:rsid w:val="00056479"/>
    <w:rsid w:val="00056728"/>
    <w:rsid w:val="00056AF5"/>
    <w:rsid w:val="00057337"/>
    <w:rsid w:val="00057757"/>
    <w:rsid w:val="000578E2"/>
    <w:rsid w:val="00057F84"/>
    <w:rsid w:val="00060715"/>
    <w:rsid w:val="0006088D"/>
    <w:rsid w:val="00061F03"/>
    <w:rsid w:val="000621D7"/>
    <w:rsid w:val="00062C14"/>
    <w:rsid w:val="000648E3"/>
    <w:rsid w:val="00064A8C"/>
    <w:rsid w:val="0006526B"/>
    <w:rsid w:val="00065E93"/>
    <w:rsid w:val="000664A8"/>
    <w:rsid w:val="000674FE"/>
    <w:rsid w:val="00067B4D"/>
    <w:rsid w:val="00070ED7"/>
    <w:rsid w:val="00071731"/>
    <w:rsid w:val="00071BC5"/>
    <w:rsid w:val="00072518"/>
    <w:rsid w:val="00073AF4"/>
    <w:rsid w:val="00073D80"/>
    <w:rsid w:val="00075ABC"/>
    <w:rsid w:val="000765D1"/>
    <w:rsid w:val="0007708E"/>
    <w:rsid w:val="000773E5"/>
    <w:rsid w:val="000809B4"/>
    <w:rsid w:val="000814FC"/>
    <w:rsid w:val="00082091"/>
    <w:rsid w:val="000827C4"/>
    <w:rsid w:val="00085027"/>
    <w:rsid w:val="0008504D"/>
    <w:rsid w:val="000858B1"/>
    <w:rsid w:val="00085CB2"/>
    <w:rsid w:val="00086124"/>
    <w:rsid w:val="00086273"/>
    <w:rsid w:val="0008786E"/>
    <w:rsid w:val="000878DB"/>
    <w:rsid w:val="00090ECA"/>
    <w:rsid w:val="000914CA"/>
    <w:rsid w:val="0009175E"/>
    <w:rsid w:val="0009212E"/>
    <w:rsid w:val="00092FE4"/>
    <w:rsid w:val="0009320E"/>
    <w:rsid w:val="00093775"/>
    <w:rsid w:val="0009405F"/>
    <w:rsid w:val="0009488A"/>
    <w:rsid w:val="00095C49"/>
    <w:rsid w:val="00095FA7"/>
    <w:rsid w:val="00096771"/>
    <w:rsid w:val="00097A69"/>
    <w:rsid w:val="00097B9F"/>
    <w:rsid w:val="000A0937"/>
    <w:rsid w:val="000A0F7F"/>
    <w:rsid w:val="000A18FA"/>
    <w:rsid w:val="000A3847"/>
    <w:rsid w:val="000A4118"/>
    <w:rsid w:val="000A4483"/>
    <w:rsid w:val="000A4B00"/>
    <w:rsid w:val="000A4ECB"/>
    <w:rsid w:val="000A4FA9"/>
    <w:rsid w:val="000A5054"/>
    <w:rsid w:val="000A51BF"/>
    <w:rsid w:val="000A721F"/>
    <w:rsid w:val="000A75A0"/>
    <w:rsid w:val="000A7C68"/>
    <w:rsid w:val="000B0B88"/>
    <w:rsid w:val="000B23DF"/>
    <w:rsid w:val="000B2556"/>
    <w:rsid w:val="000B2D51"/>
    <w:rsid w:val="000B4497"/>
    <w:rsid w:val="000B4D33"/>
    <w:rsid w:val="000B644F"/>
    <w:rsid w:val="000B75B6"/>
    <w:rsid w:val="000B7CC7"/>
    <w:rsid w:val="000B7FD8"/>
    <w:rsid w:val="000C0CB1"/>
    <w:rsid w:val="000C0E02"/>
    <w:rsid w:val="000C1150"/>
    <w:rsid w:val="000C1BBF"/>
    <w:rsid w:val="000C1C58"/>
    <w:rsid w:val="000C1F71"/>
    <w:rsid w:val="000C3BCC"/>
    <w:rsid w:val="000C513F"/>
    <w:rsid w:val="000C57F0"/>
    <w:rsid w:val="000C69F6"/>
    <w:rsid w:val="000C7BFF"/>
    <w:rsid w:val="000C7C87"/>
    <w:rsid w:val="000D088B"/>
    <w:rsid w:val="000D0A63"/>
    <w:rsid w:val="000D1A8F"/>
    <w:rsid w:val="000D215B"/>
    <w:rsid w:val="000D3625"/>
    <w:rsid w:val="000D39AC"/>
    <w:rsid w:val="000D3FFD"/>
    <w:rsid w:val="000D54B9"/>
    <w:rsid w:val="000D61ED"/>
    <w:rsid w:val="000D7AE5"/>
    <w:rsid w:val="000D7B49"/>
    <w:rsid w:val="000E0927"/>
    <w:rsid w:val="000E16D8"/>
    <w:rsid w:val="000E20FE"/>
    <w:rsid w:val="000E3489"/>
    <w:rsid w:val="000E362E"/>
    <w:rsid w:val="000E39C6"/>
    <w:rsid w:val="000E3ABE"/>
    <w:rsid w:val="000E3FA4"/>
    <w:rsid w:val="000E4C12"/>
    <w:rsid w:val="000E55F1"/>
    <w:rsid w:val="000E585E"/>
    <w:rsid w:val="000E5E15"/>
    <w:rsid w:val="000E6662"/>
    <w:rsid w:val="000E6AF2"/>
    <w:rsid w:val="000E709C"/>
    <w:rsid w:val="000E72CC"/>
    <w:rsid w:val="000E76E6"/>
    <w:rsid w:val="000F03D0"/>
    <w:rsid w:val="000F0F4E"/>
    <w:rsid w:val="000F1310"/>
    <w:rsid w:val="000F1910"/>
    <w:rsid w:val="000F1D96"/>
    <w:rsid w:val="000F3857"/>
    <w:rsid w:val="000F3BDD"/>
    <w:rsid w:val="000F3FF2"/>
    <w:rsid w:val="000F4DCC"/>
    <w:rsid w:val="000F54C4"/>
    <w:rsid w:val="000F5D7F"/>
    <w:rsid w:val="000F5EF1"/>
    <w:rsid w:val="000F61A4"/>
    <w:rsid w:val="000F6CCE"/>
    <w:rsid w:val="000F7605"/>
    <w:rsid w:val="000F7852"/>
    <w:rsid w:val="00100D0E"/>
    <w:rsid w:val="00101084"/>
    <w:rsid w:val="001015A6"/>
    <w:rsid w:val="0010182E"/>
    <w:rsid w:val="00101AB8"/>
    <w:rsid w:val="00101CCD"/>
    <w:rsid w:val="00101D28"/>
    <w:rsid w:val="00102B3D"/>
    <w:rsid w:val="00103821"/>
    <w:rsid w:val="00103C56"/>
    <w:rsid w:val="00103EC8"/>
    <w:rsid w:val="00103F4D"/>
    <w:rsid w:val="00103F61"/>
    <w:rsid w:val="00104265"/>
    <w:rsid w:val="001044AD"/>
    <w:rsid w:val="00105187"/>
    <w:rsid w:val="00105419"/>
    <w:rsid w:val="001054B1"/>
    <w:rsid w:val="00105BF6"/>
    <w:rsid w:val="00106F97"/>
    <w:rsid w:val="00107D1F"/>
    <w:rsid w:val="00107DF3"/>
    <w:rsid w:val="0011059C"/>
    <w:rsid w:val="00110811"/>
    <w:rsid w:val="00110C1D"/>
    <w:rsid w:val="00110DF8"/>
    <w:rsid w:val="001111CA"/>
    <w:rsid w:val="00112868"/>
    <w:rsid w:val="001134A8"/>
    <w:rsid w:val="001134E4"/>
    <w:rsid w:val="00113A3A"/>
    <w:rsid w:val="0011412C"/>
    <w:rsid w:val="0011763B"/>
    <w:rsid w:val="001203F0"/>
    <w:rsid w:val="0012147E"/>
    <w:rsid w:val="00121B7D"/>
    <w:rsid w:val="00122115"/>
    <w:rsid w:val="00122862"/>
    <w:rsid w:val="0012310C"/>
    <w:rsid w:val="0012463A"/>
    <w:rsid w:val="001246AB"/>
    <w:rsid w:val="001259AE"/>
    <w:rsid w:val="001261CB"/>
    <w:rsid w:val="0012793E"/>
    <w:rsid w:val="00127C98"/>
    <w:rsid w:val="00130B81"/>
    <w:rsid w:val="00130EBB"/>
    <w:rsid w:val="00132438"/>
    <w:rsid w:val="00132877"/>
    <w:rsid w:val="001329B3"/>
    <w:rsid w:val="00132CCF"/>
    <w:rsid w:val="001333AD"/>
    <w:rsid w:val="00133B85"/>
    <w:rsid w:val="00134118"/>
    <w:rsid w:val="0013493C"/>
    <w:rsid w:val="001357A6"/>
    <w:rsid w:val="001357E6"/>
    <w:rsid w:val="00135E94"/>
    <w:rsid w:val="0013730B"/>
    <w:rsid w:val="00137B0C"/>
    <w:rsid w:val="00137CB6"/>
    <w:rsid w:val="001405EB"/>
    <w:rsid w:val="0014149D"/>
    <w:rsid w:val="00141A7F"/>
    <w:rsid w:val="00141F2E"/>
    <w:rsid w:val="001424C5"/>
    <w:rsid w:val="00142617"/>
    <w:rsid w:val="00142892"/>
    <w:rsid w:val="00142C1B"/>
    <w:rsid w:val="00143840"/>
    <w:rsid w:val="00143880"/>
    <w:rsid w:val="0014498D"/>
    <w:rsid w:val="00145491"/>
    <w:rsid w:val="001456F9"/>
    <w:rsid w:val="00146B44"/>
    <w:rsid w:val="00151EFD"/>
    <w:rsid w:val="00152148"/>
    <w:rsid w:val="001523F5"/>
    <w:rsid w:val="0015265F"/>
    <w:rsid w:val="00153514"/>
    <w:rsid w:val="00153AA6"/>
    <w:rsid w:val="00154DCB"/>
    <w:rsid w:val="0015555E"/>
    <w:rsid w:val="00155F84"/>
    <w:rsid w:val="001560CC"/>
    <w:rsid w:val="00156432"/>
    <w:rsid w:val="00156513"/>
    <w:rsid w:val="00156B6D"/>
    <w:rsid w:val="001572C7"/>
    <w:rsid w:val="001577F2"/>
    <w:rsid w:val="0015799F"/>
    <w:rsid w:val="00160488"/>
    <w:rsid w:val="00160612"/>
    <w:rsid w:val="00163026"/>
    <w:rsid w:val="001630A9"/>
    <w:rsid w:val="0016321A"/>
    <w:rsid w:val="00163E15"/>
    <w:rsid w:val="0016562C"/>
    <w:rsid w:val="00165F08"/>
    <w:rsid w:val="0016757E"/>
    <w:rsid w:val="00170B65"/>
    <w:rsid w:val="00171E56"/>
    <w:rsid w:val="001723C1"/>
    <w:rsid w:val="001723DA"/>
    <w:rsid w:val="00173752"/>
    <w:rsid w:val="00173CB2"/>
    <w:rsid w:val="00174EE9"/>
    <w:rsid w:val="00174F49"/>
    <w:rsid w:val="00175166"/>
    <w:rsid w:val="00175744"/>
    <w:rsid w:val="00175B90"/>
    <w:rsid w:val="00175C69"/>
    <w:rsid w:val="00175EDA"/>
    <w:rsid w:val="00176FF6"/>
    <w:rsid w:val="00177065"/>
    <w:rsid w:val="0017734E"/>
    <w:rsid w:val="001800E9"/>
    <w:rsid w:val="00180ABD"/>
    <w:rsid w:val="0018103A"/>
    <w:rsid w:val="00181159"/>
    <w:rsid w:val="00181668"/>
    <w:rsid w:val="001817F2"/>
    <w:rsid w:val="001825C5"/>
    <w:rsid w:val="0018341B"/>
    <w:rsid w:val="00183764"/>
    <w:rsid w:val="001837B7"/>
    <w:rsid w:val="00186407"/>
    <w:rsid w:val="00186715"/>
    <w:rsid w:val="00190FEC"/>
    <w:rsid w:val="00191277"/>
    <w:rsid w:val="00192CD1"/>
    <w:rsid w:val="00192D90"/>
    <w:rsid w:val="001937BF"/>
    <w:rsid w:val="00193908"/>
    <w:rsid w:val="00193FB6"/>
    <w:rsid w:val="00194AAA"/>
    <w:rsid w:val="0019520D"/>
    <w:rsid w:val="001954C1"/>
    <w:rsid w:val="0019705E"/>
    <w:rsid w:val="00197C6D"/>
    <w:rsid w:val="001A002B"/>
    <w:rsid w:val="001A0BB9"/>
    <w:rsid w:val="001A13C5"/>
    <w:rsid w:val="001A140A"/>
    <w:rsid w:val="001A1F9B"/>
    <w:rsid w:val="001A223E"/>
    <w:rsid w:val="001A2603"/>
    <w:rsid w:val="001A2959"/>
    <w:rsid w:val="001A2CE6"/>
    <w:rsid w:val="001A431D"/>
    <w:rsid w:val="001A478B"/>
    <w:rsid w:val="001A5989"/>
    <w:rsid w:val="001A5A55"/>
    <w:rsid w:val="001A5BD3"/>
    <w:rsid w:val="001A61B1"/>
    <w:rsid w:val="001A6C19"/>
    <w:rsid w:val="001A7588"/>
    <w:rsid w:val="001A7723"/>
    <w:rsid w:val="001A78C9"/>
    <w:rsid w:val="001B0295"/>
    <w:rsid w:val="001B0978"/>
    <w:rsid w:val="001B1ADE"/>
    <w:rsid w:val="001B1E2C"/>
    <w:rsid w:val="001B2760"/>
    <w:rsid w:val="001B28E5"/>
    <w:rsid w:val="001B380A"/>
    <w:rsid w:val="001B3A02"/>
    <w:rsid w:val="001B3AF7"/>
    <w:rsid w:val="001B47BB"/>
    <w:rsid w:val="001B525E"/>
    <w:rsid w:val="001B57D0"/>
    <w:rsid w:val="001B68C3"/>
    <w:rsid w:val="001B7CBB"/>
    <w:rsid w:val="001C0248"/>
    <w:rsid w:val="001C067B"/>
    <w:rsid w:val="001C08E2"/>
    <w:rsid w:val="001C0AD8"/>
    <w:rsid w:val="001C1337"/>
    <w:rsid w:val="001C1611"/>
    <w:rsid w:val="001C1E8B"/>
    <w:rsid w:val="001C28A8"/>
    <w:rsid w:val="001C4713"/>
    <w:rsid w:val="001C49ED"/>
    <w:rsid w:val="001C4C45"/>
    <w:rsid w:val="001C5223"/>
    <w:rsid w:val="001C5BDA"/>
    <w:rsid w:val="001C76D7"/>
    <w:rsid w:val="001C78C2"/>
    <w:rsid w:val="001D0EB1"/>
    <w:rsid w:val="001D1798"/>
    <w:rsid w:val="001D261C"/>
    <w:rsid w:val="001D29A2"/>
    <w:rsid w:val="001D2F6A"/>
    <w:rsid w:val="001D3345"/>
    <w:rsid w:val="001D3ECE"/>
    <w:rsid w:val="001D50F8"/>
    <w:rsid w:val="001D5B8D"/>
    <w:rsid w:val="001D60F1"/>
    <w:rsid w:val="001D793D"/>
    <w:rsid w:val="001E20AA"/>
    <w:rsid w:val="001E4621"/>
    <w:rsid w:val="001E541B"/>
    <w:rsid w:val="001E5FFB"/>
    <w:rsid w:val="001E6239"/>
    <w:rsid w:val="001E6B28"/>
    <w:rsid w:val="001E7ED1"/>
    <w:rsid w:val="001F0A7B"/>
    <w:rsid w:val="001F0BA1"/>
    <w:rsid w:val="001F10B4"/>
    <w:rsid w:val="001F1698"/>
    <w:rsid w:val="001F18B7"/>
    <w:rsid w:val="001F220D"/>
    <w:rsid w:val="001F255B"/>
    <w:rsid w:val="001F2D6D"/>
    <w:rsid w:val="001F2FB4"/>
    <w:rsid w:val="001F422D"/>
    <w:rsid w:val="001F487B"/>
    <w:rsid w:val="001F6832"/>
    <w:rsid w:val="001F6DE0"/>
    <w:rsid w:val="001F7B8E"/>
    <w:rsid w:val="002006CF"/>
    <w:rsid w:val="00201C42"/>
    <w:rsid w:val="002033B7"/>
    <w:rsid w:val="00203577"/>
    <w:rsid w:val="002037A2"/>
    <w:rsid w:val="00203D2C"/>
    <w:rsid w:val="0020460F"/>
    <w:rsid w:val="002047F0"/>
    <w:rsid w:val="00204C0D"/>
    <w:rsid w:val="00204EEA"/>
    <w:rsid w:val="002051A8"/>
    <w:rsid w:val="00205713"/>
    <w:rsid w:val="00205B6A"/>
    <w:rsid w:val="002077F8"/>
    <w:rsid w:val="0021160B"/>
    <w:rsid w:val="00211B58"/>
    <w:rsid w:val="0021224E"/>
    <w:rsid w:val="00212964"/>
    <w:rsid w:val="00212A1A"/>
    <w:rsid w:val="00212F8C"/>
    <w:rsid w:val="00213C41"/>
    <w:rsid w:val="002148CB"/>
    <w:rsid w:val="00214C58"/>
    <w:rsid w:val="0021537A"/>
    <w:rsid w:val="002165DF"/>
    <w:rsid w:val="00217D0E"/>
    <w:rsid w:val="00221DC3"/>
    <w:rsid w:val="0022204B"/>
    <w:rsid w:val="00223667"/>
    <w:rsid w:val="00223AEC"/>
    <w:rsid w:val="002249A3"/>
    <w:rsid w:val="00224F66"/>
    <w:rsid w:val="00224F73"/>
    <w:rsid w:val="002251DE"/>
    <w:rsid w:val="002269CD"/>
    <w:rsid w:val="00227050"/>
    <w:rsid w:val="0022787E"/>
    <w:rsid w:val="00227937"/>
    <w:rsid w:val="0023038A"/>
    <w:rsid w:val="0023058D"/>
    <w:rsid w:val="00230615"/>
    <w:rsid w:val="00230A6E"/>
    <w:rsid w:val="00230F97"/>
    <w:rsid w:val="002323F1"/>
    <w:rsid w:val="0023290B"/>
    <w:rsid w:val="00232DD7"/>
    <w:rsid w:val="00232EEB"/>
    <w:rsid w:val="002339DD"/>
    <w:rsid w:val="0023409E"/>
    <w:rsid w:val="00234AE9"/>
    <w:rsid w:val="002359EF"/>
    <w:rsid w:val="00235F7D"/>
    <w:rsid w:val="002402F2"/>
    <w:rsid w:val="00240528"/>
    <w:rsid w:val="0024087F"/>
    <w:rsid w:val="00241680"/>
    <w:rsid w:val="00242594"/>
    <w:rsid w:val="00242BE8"/>
    <w:rsid w:val="002444C5"/>
    <w:rsid w:val="0024466F"/>
    <w:rsid w:val="002454E4"/>
    <w:rsid w:val="00245593"/>
    <w:rsid w:val="00245A32"/>
    <w:rsid w:val="00246D34"/>
    <w:rsid w:val="002471EB"/>
    <w:rsid w:val="00247339"/>
    <w:rsid w:val="002516BF"/>
    <w:rsid w:val="002523E2"/>
    <w:rsid w:val="00253142"/>
    <w:rsid w:val="00254A1D"/>
    <w:rsid w:val="002558AB"/>
    <w:rsid w:val="0025613E"/>
    <w:rsid w:val="00256522"/>
    <w:rsid w:val="0025687E"/>
    <w:rsid w:val="0025688D"/>
    <w:rsid w:val="00256951"/>
    <w:rsid w:val="00256D0F"/>
    <w:rsid w:val="00256FEA"/>
    <w:rsid w:val="002570EF"/>
    <w:rsid w:val="0025719A"/>
    <w:rsid w:val="00257D0B"/>
    <w:rsid w:val="0026033A"/>
    <w:rsid w:val="0026239A"/>
    <w:rsid w:val="002625C7"/>
    <w:rsid w:val="00262779"/>
    <w:rsid w:val="00263040"/>
    <w:rsid w:val="002632A1"/>
    <w:rsid w:val="00263E11"/>
    <w:rsid w:val="00265E1A"/>
    <w:rsid w:val="00266FEA"/>
    <w:rsid w:val="0026739A"/>
    <w:rsid w:val="00267C46"/>
    <w:rsid w:val="00267CF3"/>
    <w:rsid w:val="00270B80"/>
    <w:rsid w:val="00270BAD"/>
    <w:rsid w:val="002711A7"/>
    <w:rsid w:val="00271A79"/>
    <w:rsid w:val="00272C55"/>
    <w:rsid w:val="00272CDC"/>
    <w:rsid w:val="00272E05"/>
    <w:rsid w:val="00272E98"/>
    <w:rsid w:val="00273340"/>
    <w:rsid w:val="0027337C"/>
    <w:rsid w:val="0027386E"/>
    <w:rsid w:val="00273FCE"/>
    <w:rsid w:val="00274781"/>
    <w:rsid w:val="00274EF9"/>
    <w:rsid w:val="00275075"/>
    <w:rsid w:val="0027530F"/>
    <w:rsid w:val="00275491"/>
    <w:rsid w:val="00276718"/>
    <w:rsid w:val="00276A77"/>
    <w:rsid w:val="00276D36"/>
    <w:rsid w:val="00277455"/>
    <w:rsid w:val="00277E1A"/>
    <w:rsid w:val="00277E8F"/>
    <w:rsid w:val="00280131"/>
    <w:rsid w:val="002801BB"/>
    <w:rsid w:val="002819D9"/>
    <w:rsid w:val="00281D50"/>
    <w:rsid w:val="00282645"/>
    <w:rsid w:val="0028399C"/>
    <w:rsid w:val="002840CA"/>
    <w:rsid w:val="0028499A"/>
    <w:rsid w:val="002853B3"/>
    <w:rsid w:val="00285454"/>
    <w:rsid w:val="002859C4"/>
    <w:rsid w:val="00286254"/>
    <w:rsid w:val="002871BD"/>
    <w:rsid w:val="00287D13"/>
    <w:rsid w:val="0029046D"/>
    <w:rsid w:val="002908F4"/>
    <w:rsid w:val="00290941"/>
    <w:rsid w:val="00291001"/>
    <w:rsid w:val="00291066"/>
    <w:rsid w:val="002915E8"/>
    <w:rsid w:val="00291AAB"/>
    <w:rsid w:val="00292E5B"/>
    <w:rsid w:val="002941E4"/>
    <w:rsid w:val="0029482B"/>
    <w:rsid w:val="00295737"/>
    <w:rsid w:val="00295DF0"/>
    <w:rsid w:val="00296522"/>
    <w:rsid w:val="002A03E3"/>
    <w:rsid w:val="002A0793"/>
    <w:rsid w:val="002A07C9"/>
    <w:rsid w:val="002A0EB7"/>
    <w:rsid w:val="002A12B3"/>
    <w:rsid w:val="002A2A77"/>
    <w:rsid w:val="002A2E53"/>
    <w:rsid w:val="002A32AD"/>
    <w:rsid w:val="002A3728"/>
    <w:rsid w:val="002A378D"/>
    <w:rsid w:val="002A3B9F"/>
    <w:rsid w:val="002A3E3F"/>
    <w:rsid w:val="002A4192"/>
    <w:rsid w:val="002A4D4B"/>
    <w:rsid w:val="002A6E07"/>
    <w:rsid w:val="002A6FD1"/>
    <w:rsid w:val="002A7B89"/>
    <w:rsid w:val="002A7F01"/>
    <w:rsid w:val="002B17EF"/>
    <w:rsid w:val="002B1B3B"/>
    <w:rsid w:val="002B2E88"/>
    <w:rsid w:val="002B30D2"/>
    <w:rsid w:val="002B7F79"/>
    <w:rsid w:val="002C16C4"/>
    <w:rsid w:val="002C1799"/>
    <w:rsid w:val="002C2410"/>
    <w:rsid w:val="002C2455"/>
    <w:rsid w:val="002C2832"/>
    <w:rsid w:val="002C3AA3"/>
    <w:rsid w:val="002C4A5C"/>
    <w:rsid w:val="002C4D63"/>
    <w:rsid w:val="002C53BC"/>
    <w:rsid w:val="002C5780"/>
    <w:rsid w:val="002C5E3A"/>
    <w:rsid w:val="002C7735"/>
    <w:rsid w:val="002C7EEE"/>
    <w:rsid w:val="002D0150"/>
    <w:rsid w:val="002D01DE"/>
    <w:rsid w:val="002D074F"/>
    <w:rsid w:val="002D3172"/>
    <w:rsid w:val="002D3F6B"/>
    <w:rsid w:val="002D4187"/>
    <w:rsid w:val="002D4383"/>
    <w:rsid w:val="002D4386"/>
    <w:rsid w:val="002D4531"/>
    <w:rsid w:val="002D5D9B"/>
    <w:rsid w:val="002D67F5"/>
    <w:rsid w:val="002D6B07"/>
    <w:rsid w:val="002D6EE8"/>
    <w:rsid w:val="002D7773"/>
    <w:rsid w:val="002D7B2D"/>
    <w:rsid w:val="002D7C1F"/>
    <w:rsid w:val="002E075E"/>
    <w:rsid w:val="002E155C"/>
    <w:rsid w:val="002E1674"/>
    <w:rsid w:val="002E19EA"/>
    <w:rsid w:val="002E1A98"/>
    <w:rsid w:val="002E20DD"/>
    <w:rsid w:val="002E384A"/>
    <w:rsid w:val="002E3ACB"/>
    <w:rsid w:val="002E5487"/>
    <w:rsid w:val="002E549D"/>
    <w:rsid w:val="002E5BF1"/>
    <w:rsid w:val="002E5DDC"/>
    <w:rsid w:val="002E69D4"/>
    <w:rsid w:val="002E6A99"/>
    <w:rsid w:val="002E6B59"/>
    <w:rsid w:val="002E7377"/>
    <w:rsid w:val="002E7913"/>
    <w:rsid w:val="002E7C1B"/>
    <w:rsid w:val="002F1101"/>
    <w:rsid w:val="002F1970"/>
    <w:rsid w:val="002F1BC1"/>
    <w:rsid w:val="002F3E1D"/>
    <w:rsid w:val="002F44FF"/>
    <w:rsid w:val="002F4EF3"/>
    <w:rsid w:val="002F50D6"/>
    <w:rsid w:val="002F5231"/>
    <w:rsid w:val="002F6764"/>
    <w:rsid w:val="002F681C"/>
    <w:rsid w:val="002F722A"/>
    <w:rsid w:val="002F7983"/>
    <w:rsid w:val="0030120F"/>
    <w:rsid w:val="00301606"/>
    <w:rsid w:val="00301A32"/>
    <w:rsid w:val="00302AC7"/>
    <w:rsid w:val="00302B68"/>
    <w:rsid w:val="00302D18"/>
    <w:rsid w:val="00302D46"/>
    <w:rsid w:val="00302F91"/>
    <w:rsid w:val="003039B0"/>
    <w:rsid w:val="00304290"/>
    <w:rsid w:val="00305677"/>
    <w:rsid w:val="00305F1B"/>
    <w:rsid w:val="00306C3A"/>
    <w:rsid w:val="00306C4F"/>
    <w:rsid w:val="00307AEF"/>
    <w:rsid w:val="0031006C"/>
    <w:rsid w:val="00311094"/>
    <w:rsid w:val="00316BF9"/>
    <w:rsid w:val="00316CBC"/>
    <w:rsid w:val="00317786"/>
    <w:rsid w:val="00317921"/>
    <w:rsid w:val="00317DF0"/>
    <w:rsid w:val="003210B5"/>
    <w:rsid w:val="0032120C"/>
    <w:rsid w:val="00321281"/>
    <w:rsid w:val="003227D4"/>
    <w:rsid w:val="003230FD"/>
    <w:rsid w:val="00323A65"/>
    <w:rsid w:val="00323C2D"/>
    <w:rsid w:val="00323E00"/>
    <w:rsid w:val="00323E4F"/>
    <w:rsid w:val="00324411"/>
    <w:rsid w:val="0032477F"/>
    <w:rsid w:val="003259AE"/>
    <w:rsid w:val="00325C21"/>
    <w:rsid w:val="00326408"/>
    <w:rsid w:val="00326572"/>
    <w:rsid w:val="00326965"/>
    <w:rsid w:val="003278A2"/>
    <w:rsid w:val="00327F1E"/>
    <w:rsid w:val="00327F21"/>
    <w:rsid w:val="003317DE"/>
    <w:rsid w:val="00332A16"/>
    <w:rsid w:val="00333576"/>
    <w:rsid w:val="00334C0C"/>
    <w:rsid w:val="00335DF0"/>
    <w:rsid w:val="003403A6"/>
    <w:rsid w:val="00341D93"/>
    <w:rsid w:val="0034233A"/>
    <w:rsid w:val="003428DA"/>
    <w:rsid w:val="00343D91"/>
    <w:rsid w:val="003453BB"/>
    <w:rsid w:val="0034553A"/>
    <w:rsid w:val="00345727"/>
    <w:rsid w:val="003458F5"/>
    <w:rsid w:val="0034685F"/>
    <w:rsid w:val="00346A55"/>
    <w:rsid w:val="00346F19"/>
    <w:rsid w:val="00347A9C"/>
    <w:rsid w:val="00347B1A"/>
    <w:rsid w:val="00347BED"/>
    <w:rsid w:val="003506A6"/>
    <w:rsid w:val="00350918"/>
    <w:rsid w:val="00351184"/>
    <w:rsid w:val="00351341"/>
    <w:rsid w:val="0035256C"/>
    <w:rsid w:val="00353161"/>
    <w:rsid w:val="003536E3"/>
    <w:rsid w:val="003536E8"/>
    <w:rsid w:val="00353B3E"/>
    <w:rsid w:val="00353F18"/>
    <w:rsid w:val="0035410D"/>
    <w:rsid w:val="003545C9"/>
    <w:rsid w:val="003546FF"/>
    <w:rsid w:val="00355F35"/>
    <w:rsid w:val="00356757"/>
    <w:rsid w:val="00356CA9"/>
    <w:rsid w:val="00357437"/>
    <w:rsid w:val="00357764"/>
    <w:rsid w:val="003604F5"/>
    <w:rsid w:val="00360A3C"/>
    <w:rsid w:val="00360C4B"/>
    <w:rsid w:val="003614A5"/>
    <w:rsid w:val="00361C49"/>
    <w:rsid w:val="003621EA"/>
    <w:rsid w:val="0036256F"/>
    <w:rsid w:val="00362C50"/>
    <w:rsid w:val="00362DC4"/>
    <w:rsid w:val="00362E6A"/>
    <w:rsid w:val="00363CF8"/>
    <w:rsid w:val="00364741"/>
    <w:rsid w:val="003647C6"/>
    <w:rsid w:val="00364CCC"/>
    <w:rsid w:val="00365E5F"/>
    <w:rsid w:val="00365EFC"/>
    <w:rsid w:val="00365FC0"/>
    <w:rsid w:val="003666AE"/>
    <w:rsid w:val="00366AAD"/>
    <w:rsid w:val="00367059"/>
    <w:rsid w:val="00367518"/>
    <w:rsid w:val="00367663"/>
    <w:rsid w:val="00371046"/>
    <w:rsid w:val="003717D2"/>
    <w:rsid w:val="00371A57"/>
    <w:rsid w:val="00371BCE"/>
    <w:rsid w:val="00371E02"/>
    <w:rsid w:val="00371EC6"/>
    <w:rsid w:val="0037244D"/>
    <w:rsid w:val="00372D1E"/>
    <w:rsid w:val="003732FE"/>
    <w:rsid w:val="00373699"/>
    <w:rsid w:val="003748EB"/>
    <w:rsid w:val="00376AB0"/>
    <w:rsid w:val="00377C82"/>
    <w:rsid w:val="003805E3"/>
    <w:rsid w:val="003809AF"/>
    <w:rsid w:val="003811A1"/>
    <w:rsid w:val="003819FF"/>
    <w:rsid w:val="00381E64"/>
    <w:rsid w:val="003823F9"/>
    <w:rsid w:val="00382BDF"/>
    <w:rsid w:val="00382DAF"/>
    <w:rsid w:val="00382F7D"/>
    <w:rsid w:val="00383D99"/>
    <w:rsid w:val="003847CF"/>
    <w:rsid w:val="00385B24"/>
    <w:rsid w:val="00386A94"/>
    <w:rsid w:val="00387E83"/>
    <w:rsid w:val="0039058B"/>
    <w:rsid w:val="00390AFE"/>
    <w:rsid w:val="003913D5"/>
    <w:rsid w:val="00391848"/>
    <w:rsid w:val="003934BC"/>
    <w:rsid w:val="00393967"/>
    <w:rsid w:val="0039439A"/>
    <w:rsid w:val="00395D48"/>
    <w:rsid w:val="003964B1"/>
    <w:rsid w:val="00396D8A"/>
    <w:rsid w:val="003A0000"/>
    <w:rsid w:val="003A0130"/>
    <w:rsid w:val="003A050F"/>
    <w:rsid w:val="003A0A42"/>
    <w:rsid w:val="003A0C8E"/>
    <w:rsid w:val="003A0FD4"/>
    <w:rsid w:val="003A1D41"/>
    <w:rsid w:val="003A23B2"/>
    <w:rsid w:val="003A30D1"/>
    <w:rsid w:val="003A3366"/>
    <w:rsid w:val="003A34D0"/>
    <w:rsid w:val="003A3D8F"/>
    <w:rsid w:val="003A4BC6"/>
    <w:rsid w:val="003A4DC3"/>
    <w:rsid w:val="003A64E8"/>
    <w:rsid w:val="003A7230"/>
    <w:rsid w:val="003A72D4"/>
    <w:rsid w:val="003A73B6"/>
    <w:rsid w:val="003A750C"/>
    <w:rsid w:val="003A757F"/>
    <w:rsid w:val="003B29AD"/>
    <w:rsid w:val="003B2F7E"/>
    <w:rsid w:val="003B3492"/>
    <w:rsid w:val="003B367F"/>
    <w:rsid w:val="003B377E"/>
    <w:rsid w:val="003B3D0F"/>
    <w:rsid w:val="003B43F5"/>
    <w:rsid w:val="003B455D"/>
    <w:rsid w:val="003B5895"/>
    <w:rsid w:val="003B5A3A"/>
    <w:rsid w:val="003B5AC6"/>
    <w:rsid w:val="003B5F70"/>
    <w:rsid w:val="003B6970"/>
    <w:rsid w:val="003B7C81"/>
    <w:rsid w:val="003C00BA"/>
    <w:rsid w:val="003C0698"/>
    <w:rsid w:val="003C0733"/>
    <w:rsid w:val="003C295D"/>
    <w:rsid w:val="003C2FAF"/>
    <w:rsid w:val="003C311B"/>
    <w:rsid w:val="003C317C"/>
    <w:rsid w:val="003C562B"/>
    <w:rsid w:val="003C5CD4"/>
    <w:rsid w:val="003C624F"/>
    <w:rsid w:val="003C7084"/>
    <w:rsid w:val="003C7748"/>
    <w:rsid w:val="003C7777"/>
    <w:rsid w:val="003D0840"/>
    <w:rsid w:val="003D0CFD"/>
    <w:rsid w:val="003D1904"/>
    <w:rsid w:val="003D1ACB"/>
    <w:rsid w:val="003D1F01"/>
    <w:rsid w:val="003D2470"/>
    <w:rsid w:val="003D3020"/>
    <w:rsid w:val="003D468B"/>
    <w:rsid w:val="003D490C"/>
    <w:rsid w:val="003D542A"/>
    <w:rsid w:val="003D5E72"/>
    <w:rsid w:val="003D7335"/>
    <w:rsid w:val="003D7506"/>
    <w:rsid w:val="003D7896"/>
    <w:rsid w:val="003E0B2F"/>
    <w:rsid w:val="003E0BC1"/>
    <w:rsid w:val="003E0C34"/>
    <w:rsid w:val="003E0EE5"/>
    <w:rsid w:val="003E1746"/>
    <w:rsid w:val="003E195E"/>
    <w:rsid w:val="003E3386"/>
    <w:rsid w:val="003E3827"/>
    <w:rsid w:val="003E4335"/>
    <w:rsid w:val="003E588D"/>
    <w:rsid w:val="003E5D5B"/>
    <w:rsid w:val="003E60FB"/>
    <w:rsid w:val="003E6937"/>
    <w:rsid w:val="003E74DE"/>
    <w:rsid w:val="003E7DA4"/>
    <w:rsid w:val="003F11E3"/>
    <w:rsid w:val="003F135D"/>
    <w:rsid w:val="003F13E0"/>
    <w:rsid w:val="003F21DF"/>
    <w:rsid w:val="003F22B4"/>
    <w:rsid w:val="003F4841"/>
    <w:rsid w:val="003F4F0C"/>
    <w:rsid w:val="003F4F51"/>
    <w:rsid w:val="003F5CCD"/>
    <w:rsid w:val="003F5F91"/>
    <w:rsid w:val="003F664E"/>
    <w:rsid w:val="003F7246"/>
    <w:rsid w:val="004006E0"/>
    <w:rsid w:val="00400E55"/>
    <w:rsid w:val="004016A7"/>
    <w:rsid w:val="0040192A"/>
    <w:rsid w:val="00401D57"/>
    <w:rsid w:val="00402149"/>
    <w:rsid w:val="0040322A"/>
    <w:rsid w:val="00403985"/>
    <w:rsid w:val="00403D27"/>
    <w:rsid w:val="00404643"/>
    <w:rsid w:val="0040498D"/>
    <w:rsid w:val="00404B59"/>
    <w:rsid w:val="0040652B"/>
    <w:rsid w:val="00406717"/>
    <w:rsid w:val="00406DC0"/>
    <w:rsid w:val="00410A5A"/>
    <w:rsid w:val="0041221B"/>
    <w:rsid w:val="004122FC"/>
    <w:rsid w:val="004127B2"/>
    <w:rsid w:val="004130AE"/>
    <w:rsid w:val="00413B83"/>
    <w:rsid w:val="004154CF"/>
    <w:rsid w:val="004159AA"/>
    <w:rsid w:val="0041696F"/>
    <w:rsid w:val="00422F71"/>
    <w:rsid w:val="0042355D"/>
    <w:rsid w:val="00423C67"/>
    <w:rsid w:val="0042441B"/>
    <w:rsid w:val="00424521"/>
    <w:rsid w:val="00424D42"/>
    <w:rsid w:val="00425464"/>
    <w:rsid w:val="00425712"/>
    <w:rsid w:val="00426793"/>
    <w:rsid w:val="00426F42"/>
    <w:rsid w:val="00426F6D"/>
    <w:rsid w:val="004276CC"/>
    <w:rsid w:val="004305D6"/>
    <w:rsid w:val="00430B92"/>
    <w:rsid w:val="00431D20"/>
    <w:rsid w:val="00432090"/>
    <w:rsid w:val="00432998"/>
    <w:rsid w:val="00432B3A"/>
    <w:rsid w:val="00434589"/>
    <w:rsid w:val="00435417"/>
    <w:rsid w:val="004366DE"/>
    <w:rsid w:val="00436A6A"/>
    <w:rsid w:val="00436C2B"/>
    <w:rsid w:val="00437240"/>
    <w:rsid w:val="00437D1F"/>
    <w:rsid w:val="0044006B"/>
    <w:rsid w:val="00440585"/>
    <w:rsid w:val="0044087F"/>
    <w:rsid w:val="00440EBB"/>
    <w:rsid w:val="00441759"/>
    <w:rsid w:val="004417AA"/>
    <w:rsid w:val="00441957"/>
    <w:rsid w:val="00441C16"/>
    <w:rsid w:val="00442304"/>
    <w:rsid w:val="004424E1"/>
    <w:rsid w:val="00442F1D"/>
    <w:rsid w:val="00443147"/>
    <w:rsid w:val="0044345D"/>
    <w:rsid w:val="004444F3"/>
    <w:rsid w:val="004450A9"/>
    <w:rsid w:val="00445503"/>
    <w:rsid w:val="00445C7C"/>
    <w:rsid w:val="00445FB5"/>
    <w:rsid w:val="004460C3"/>
    <w:rsid w:val="004461B1"/>
    <w:rsid w:val="00446A9D"/>
    <w:rsid w:val="004500F3"/>
    <w:rsid w:val="0045065F"/>
    <w:rsid w:val="004516B0"/>
    <w:rsid w:val="00451B57"/>
    <w:rsid w:val="00451DE7"/>
    <w:rsid w:val="00451EAF"/>
    <w:rsid w:val="00452142"/>
    <w:rsid w:val="0045287D"/>
    <w:rsid w:val="0045336D"/>
    <w:rsid w:val="0045362F"/>
    <w:rsid w:val="00453F87"/>
    <w:rsid w:val="0045617C"/>
    <w:rsid w:val="0045637F"/>
    <w:rsid w:val="0045656A"/>
    <w:rsid w:val="00457A72"/>
    <w:rsid w:val="00462546"/>
    <w:rsid w:val="004637F9"/>
    <w:rsid w:val="0046467B"/>
    <w:rsid w:val="00464C1E"/>
    <w:rsid w:val="004654D3"/>
    <w:rsid w:val="004657F2"/>
    <w:rsid w:val="00465ADE"/>
    <w:rsid w:val="00465FD7"/>
    <w:rsid w:val="0046671C"/>
    <w:rsid w:val="0046748F"/>
    <w:rsid w:val="00470213"/>
    <w:rsid w:val="004714BE"/>
    <w:rsid w:val="00472F74"/>
    <w:rsid w:val="0047326A"/>
    <w:rsid w:val="00473374"/>
    <w:rsid w:val="00473A87"/>
    <w:rsid w:val="004744FA"/>
    <w:rsid w:val="004755E3"/>
    <w:rsid w:val="004761AF"/>
    <w:rsid w:val="0047644C"/>
    <w:rsid w:val="004764E6"/>
    <w:rsid w:val="00476C83"/>
    <w:rsid w:val="00477396"/>
    <w:rsid w:val="004774DA"/>
    <w:rsid w:val="00477D92"/>
    <w:rsid w:val="00480EBB"/>
    <w:rsid w:val="00480F6F"/>
    <w:rsid w:val="0048162F"/>
    <w:rsid w:val="00482276"/>
    <w:rsid w:val="0048229E"/>
    <w:rsid w:val="00482D15"/>
    <w:rsid w:val="00483213"/>
    <w:rsid w:val="004836AD"/>
    <w:rsid w:val="004838E3"/>
    <w:rsid w:val="00483DAA"/>
    <w:rsid w:val="00483E39"/>
    <w:rsid w:val="004847F5"/>
    <w:rsid w:val="00485300"/>
    <w:rsid w:val="004856F8"/>
    <w:rsid w:val="00485858"/>
    <w:rsid w:val="0048599D"/>
    <w:rsid w:val="0048618F"/>
    <w:rsid w:val="0048708F"/>
    <w:rsid w:val="0048796B"/>
    <w:rsid w:val="00490927"/>
    <w:rsid w:val="00490F38"/>
    <w:rsid w:val="00491059"/>
    <w:rsid w:val="004918C2"/>
    <w:rsid w:val="00492B91"/>
    <w:rsid w:val="00492D17"/>
    <w:rsid w:val="00493341"/>
    <w:rsid w:val="004935DB"/>
    <w:rsid w:val="004943F5"/>
    <w:rsid w:val="004958E6"/>
    <w:rsid w:val="004958EE"/>
    <w:rsid w:val="004963E4"/>
    <w:rsid w:val="0049661C"/>
    <w:rsid w:val="00496E9B"/>
    <w:rsid w:val="00496FE3"/>
    <w:rsid w:val="00497926"/>
    <w:rsid w:val="00497970"/>
    <w:rsid w:val="00497AE4"/>
    <w:rsid w:val="00497B84"/>
    <w:rsid w:val="004A0294"/>
    <w:rsid w:val="004A0601"/>
    <w:rsid w:val="004A1AB1"/>
    <w:rsid w:val="004A3082"/>
    <w:rsid w:val="004A33D3"/>
    <w:rsid w:val="004A3872"/>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041"/>
    <w:rsid w:val="004B3B36"/>
    <w:rsid w:val="004B3E32"/>
    <w:rsid w:val="004B3E95"/>
    <w:rsid w:val="004B43D7"/>
    <w:rsid w:val="004B44B4"/>
    <w:rsid w:val="004B5AF8"/>
    <w:rsid w:val="004B5E48"/>
    <w:rsid w:val="004B6101"/>
    <w:rsid w:val="004B6D27"/>
    <w:rsid w:val="004B7D0F"/>
    <w:rsid w:val="004C0E66"/>
    <w:rsid w:val="004C1D0B"/>
    <w:rsid w:val="004C2551"/>
    <w:rsid w:val="004C3783"/>
    <w:rsid w:val="004C4038"/>
    <w:rsid w:val="004C47AE"/>
    <w:rsid w:val="004C4A07"/>
    <w:rsid w:val="004C55E0"/>
    <w:rsid w:val="004C5777"/>
    <w:rsid w:val="004C5CED"/>
    <w:rsid w:val="004C6159"/>
    <w:rsid w:val="004C6801"/>
    <w:rsid w:val="004C6BE1"/>
    <w:rsid w:val="004C72D8"/>
    <w:rsid w:val="004C77D0"/>
    <w:rsid w:val="004D0192"/>
    <w:rsid w:val="004D08F2"/>
    <w:rsid w:val="004D196E"/>
    <w:rsid w:val="004D1B58"/>
    <w:rsid w:val="004D26F0"/>
    <w:rsid w:val="004D2860"/>
    <w:rsid w:val="004D2DBE"/>
    <w:rsid w:val="004D3C24"/>
    <w:rsid w:val="004D3C26"/>
    <w:rsid w:val="004D49DE"/>
    <w:rsid w:val="004D69AD"/>
    <w:rsid w:val="004D756D"/>
    <w:rsid w:val="004D781C"/>
    <w:rsid w:val="004D7AD9"/>
    <w:rsid w:val="004D7FED"/>
    <w:rsid w:val="004E025B"/>
    <w:rsid w:val="004E0731"/>
    <w:rsid w:val="004E0D38"/>
    <w:rsid w:val="004E0D53"/>
    <w:rsid w:val="004E5505"/>
    <w:rsid w:val="004E7068"/>
    <w:rsid w:val="004E793B"/>
    <w:rsid w:val="004E7D24"/>
    <w:rsid w:val="004F0410"/>
    <w:rsid w:val="004F0584"/>
    <w:rsid w:val="004F0B50"/>
    <w:rsid w:val="004F1A4C"/>
    <w:rsid w:val="004F200C"/>
    <w:rsid w:val="004F2297"/>
    <w:rsid w:val="004F2559"/>
    <w:rsid w:val="004F3C6C"/>
    <w:rsid w:val="004F43D6"/>
    <w:rsid w:val="004F7DBB"/>
    <w:rsid w:val="005006D4"/>
    <w:rsid w:val="005025F9"/>
    <w:rsid w:val="005030E4"/>
    <w:rsid w:val="005043A3"/>
    <w:rsid w:val="00504436"/>
    <w:rsid w:val="00504766"/>
    <w:rsid w:val="005047BA"/>
    <w:rsid w:val="00504C00"/>
    <w:rsid w:val="00506065"/>
    <w:rsid w:val="00506627"/>
    <w:rsid w:val="005068B5"/>
    <w:rsid w:val="0050715D"/>
    <w:rsid w:val="005071CB"/>
    <w:rsid w:val="0050787F"/>
    <w:rsid w:val="005079C4"/>
    <w:rsid w:val="0051122F"/>
    <w:rsid w:val="005114AC"/>
    <w:rsid w:val="0051198B"/>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1E52"/>
    <w:rsid w:val="00525169"/>
    <w:rsid w:val="005256EB"/>
    <w:rsid w:val="005266A8"/>
    <w:rsid w:val="005269B0"/>
    <w:rsid w:val="00526AAE"/>
    <w:rsid w:val="00526CFF"/>
    <w:rsid w:val="00527AAC"/>
    <w:rsid w:val="00530A1C"/>
    <w:rsid w:val="00530FC7"/>
    <w:rsid w:val="0053103A"/>
    <w:rsid w:val="005311BD"/>
    <w:rsid w:val="005314A9"/>
    <w:rsid w:val="00532501"/>
    <w:rsid w:val="0053253C"/>
    <w:rsid w:val="00533CDF"/>
    <w:rsid w:val="00534334"/>
    <w:rsid w:val="005359B5"/>
    <w:rsid w:val="005362FE"/>
    <w:rsid w:val="00536964"/>
    <w:rsid w:val="0054050C"/>
    <w:rsid w:val="00540618"/>
    <w:rsid w:val="0054066D"/>
    <w:rsid w:val="00540B9B"/>
    <w:rsid w:val="00540FD4"/>
    <w:rsid w:val="0054155D"/>
    <w:rsid w:val="005424E2"/>
    <w:rsid w:val="00542856"/>
    <w:rsid w:val="00542CDC"/>
    <w:rsid w:val="0054309A"/>
    <w:rsid w:val="005432B1"/>
    <w:rsid w:val="00543349"/>
    <w:rsid w:val="00543654"/>
    <w:rsid w:val="00543B9E"/>
    <w:rsid w:val="0054496F"/>
    <w:rsid w:val="005449B7"/>
    <w:rsid w:val="00544E2A"/>
    <w:rsid w:val="0054544B"/>
    <w:rsid w:val="005455AC"/>
    <w:rsid w:val="00545B3B"/>
    <w:rsid w:val="00545F89"/>
    <w:rsid w:val="00550C0A"/>
    <w:rsid w:val="005513A8"/>
    <w:rsid w:val="00551A10"/>
    <w:rsid w:val="005537F1"/>
    <w:rsid w:val="0055479A"/>
    <w:rsid w:val="005551A2"/>
    <w:rsid w:val="00556695"/>
    <w:rsid w:val="00556BBF"/>
    <w:rsid w:val="00557038"/>
    <w:rsid w:val="00557727"/>
    <w:rsid w:val="00560CB5"/>
    <w:rsid w:val="005624B5"/>
    <w:rsid w:val="00562E80"/>
    <w:rsid w:val="00563629"/>
    <w:rsid w:val="00564374"/>
    <w:rsid w:val="005647B4"/>
    <w:rsid w:val="0056490E"/>
    <w:rsid w:val="00564A9E"/>
    <w:rsid w:val="005657E6"/>
    <w:rsid w:val="005672EB"/>
    <w:rsid w:val="005679E4"/>
    <w:rsid w:val="005679FC"/>
    <w:rsid w:val="00567AAF"/>
    <w:rsid w:val="005700E0"/>
    <w:rsid w:val="005703EC"/>
    <w:rsid w:val="0057061F"/>
    <w:rsid w:val="005707E1"/>
    <w:rsid w:val="005708CA"/>
    <w:rsid w:val="00570B77"/>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6C"/>
    <w:rsid w:val="0058418D"/>
    <w:rsid w:val="005848B7"/>
    <w:rsid w:val="00585229"/>
    <w:rsid w:val="0058559F"/>
    <w:rsid w:val="00585B05"/>
    <w:rsid w:val="00587C7E"/>
    <w:rsid w:val="00587ED3"/>
    <w:rsid w:val="005916D6"/>
    <w:rsid w:val="00592D3A"/>
    <w:rsid w:val="00593C99"/>
    <w:rsid w:val="00593EC4"/>
    <w:rsid w:val="00594459"/>
    <w:rsid w:val="00594CD2"/>
    <w:rsid w:val="00595CC8"/>
    <w:rsid w:val="0059622B"/>
    <w:rsid w:val="00597003"/>
    <w:rsid w:val="00597010"/>
    <w:rsid w:val="00597D05"/>
    <w:rsid w:val="005A0023"/>
    <w:rsid w:val="005A017E"/>
    <w:rsid w:val="005A02FC"/>
    <w:rsid w:val="005A0F05"/>
    <w:rsid w:val="005A14C7"/>
    <w:rsid w:val="005A205B"/>
    <w:rsid w:val="005A2093"/>
    <w:rsid w:val="005A3002"/>
    <w:rsid w:val="005A31E2"/>
    <w:rsid w:val="005A3CFD"/>
    <w:rsid w:val="005A47F9"/>
    <w:rsid w:val="005A55EE"/>
    <w:rsid w:val="005A5A3A"/>
    <w:rsid w:val="005A6150"/>
    <w:rsid w:val="005A6CDA"/>
    <w:rsid w:val="005B01A1"/>
    <w:rsid w:val="005B0872"/>
    <w:rsid w:val="005B0EB0"/>
    <w:rsid w:val="005B1D10"/>
    <w:rsid w:val="005B2410"/>
    <w:rsid w:val="005B3758"/>
    <w:rsid w:val="005B37A5"/>
    <w:rsid w:val="005B3AB1"/>
    <w:rsid w:val="005B4058"/>
    <w:rsid w:val="005B77ED"/>
    <w:rsid w:val="005B7945"/>
    <w:rsid w:val="005B7F1C"/>
    <w:rsid w:val="005C0773"/>
    <w:rsid w:val="005C0FE3"/>
    <w:rsid w:val="005C0FE9"/>
    <w:rsid w:val="005C11BA"/>
    <w:rsid w:val="005C135A"/>
    <w:rsid w:val="005C1BB2"/>
    <w:rsid w:val="005C2FDE"/>
    <w:rsid w:val="005C378E"/>
    <w:rsid w:val="005C3826"/>
    <w:rsid w:val="005C3B06"/>
    <w:rsid w:val="005C3E79"/>
    <w:rsid w:val="005C453E"/>
    <w:rsid w:val="005C47F1"/>
    <w:rsid w:val="005C49EC"/>
    <w:rsid w:val="005C50B8"/>
    <w:rsid w:val="005C5535"/>
    <w:rsid w:val="005C64CE"/>
    <w:rsid w:val="005D089F"/>
    <w:rsid w:val="005D0971"/>
    <w:rsid w:val="005D0AA5"/>
    <w:rsid w:val="005D0EC1"/>
    <w:rsid w:val="005D1E61"/>
    <w:rsid w:val="005D3179"/>
    <w:rsid w:val="005D32D1"/>
    <w:rsid w:val="005D3E06"/>
    <w:rsid w:val="005D3EEC"/>
    <w:rsid w:val="005D4019"/>
    <w:rsid w:val="005D414D"/>
    <w:rsid w:val="005D5127"/>
    <w:rsid w:val="005D7BC7"/>
    <w:rsid w:val="005E00CA"/>
    <w:rsid w:val="005E056B"/>
    <w:rsid w:val="005E1847"/>
    <w:rsid w:val="005E3C39"/>
    <w:rsid w:val="005E3F7F"/>
    <w:rsid w:val="005E4DF8"/>
    <w:rsid w:val="005E4EA6"/>
    <w:rsid w:val="005E7860"/>
    <w:rsid w:val="005E79D2"/>
    <w:rsid w:val="005E7D50"/>
    <w:rsid w:val="005E7EAA"/>
    <w:rsid w:val="005F064F"/>
    <w:rsid w:val="005F1D82"/>
    <w:rsid w:val="005F2070"/>
    <w:rsid w:val="005F2764"/>
    <w:rsid w:val="005F3788"/>
    <w:rsid w:val="005F42DE"/>
    <w:rsid w:val="005F4DD2"/>
    <w:rsid w:val="005F4E49"/>
    <w:rsid w:val="005F54C3"/>
    <w:rsid w:val="005F5576"/>
    <w:rsid w:val="005F57E8"/>
    <w:rsid w:val="005F61E2"/>
    <w:rsid w:val="005F62F2"/>
    <w:rsid w:val="005F65D7"/>
    <w:rsid w:val="005F6611"/>
    <w:rsid w:val="005F757D"/>
    <w:rsid w:val="005F7A53"/>
    <w:rsid w:val="00601345"/>
    <w:rsid w:val="00601F60"/>
    <w:rsid w:val="0060237B"/>
    <w:rsid w:val="00602E3C"/>
    <w:rsid w:val="0060350C"/>
    <w:rsid w:val="0060354F"/>
    <w:rsid w:val="00604054"/>
    <w:rsid w:val="006041BF"/>
    <w:rsid w:val="00607333"/>
    <w:rsid w:val="006108AB"/>
    <w:rsid w:val="00610C72"/>
    <w:rsid w:val="00611117"/>
    <w:rsid w:val="006112DD"/>
    <w:rsid w:val="00611FCC"/>
    <w:rsid w:val="0061369E"/>
    <w:rsid w:val="006138A6"/>
    <w:rsid w:val="0061408A"/>
    <w:rsid w:val="00614357"/>
    <w:rsid w:val="006147D8"/>
    <w:rsid w:val="00615555"/>
    <w:rsid w:val="006158E8"/>
    <w:rsid w:val="00615B42"/>
    <w:rsid w:val="00616003"/>
    <w:rsid w:val="00617AE7"/>
    <w:rsid w:val="00617B7E"/>
    <w:rsid w:val="00620CE3"/>
    <w:rsid w:val="006214EA"/>
    <w:rsid w:val="00621622"/>
    <w:rsid w:val="00621CE4"/>
    <w:rsid w:val="00621DA4"/>
    <w:rsid w:val="006222F1"/>
    <w:rsid w:val="006245CD"/>
    <w:rsid w:val="00624CC8"/>
    <w:rsid w:val="00624D6A"/>
    <w:rsid w:val="006251F5"/>
    <w:rsid w:val="0063035C"/>
    <w:rsid w:val="006303EF"/>
    <w:rsid w:val="006305BC"/>
    <w:rsid w:val="006309BE"/>
    <w:rsid w:val="00630B8F"/>
    <w:rsid w:val="006310EE"/>
    <w:rsid w:val="00631328"/>
    <w:rsid w:val="0063136C"/>
    <w:rsid w:val="0063207F"/>
    <w:rsid w:val="00632CAB"/>
    <w:rsid w:val="00632DFC"/>
    <w:rsid w:val="00632F00"/>
    <w:rsid w:val="0063382B"/>
    <w:rsid w:val="00634164"/>
    <w:rsid w:val="006347B0"/>
    <w:rsid w:val="00634964"/>
    <w:rsid w:val="00634ACD"/>
    <w:rsid w:val="00634E11"/>
    <w:rsid w:val="006356B2"/>
    <w:rsid w:val="00635CE8"/>
    <w:rsid w:val="00635DEF"/>
    <w:rsid w:val="006362AC"/>
    <w:rsid w:val="00636DD5"/>
    <w:rsid w:val="00637B43"/>
    <w:rsid w:val="00641307"/>
    <w:rsid w:val="006415DE"/>
    <w:rsid w:val="00641744"/>
    <w:rsid w:val="006418F6"/>
    <w:rsid w:val="00642789"/>
    <w:rsid w:val="0064374F"/>
    <w:rsid w:val="006446BC"/>
    <w:rsid w:val="00644815"/>
    <w:rsid w:val="00644A66"/>
    <w:rsid w:val="00644AD4"/>
    <w:rsid w:val="00645DB6"/>
    <w:rsid w:val="00646064"/>
    <w:rsid w:val="006461FA"/>
    <w:rsid w:val="00646340"/>
    <w:rsid w:val="006469A8"/>
    <w:rsid w:val="006479A9"/>
    <w:rsid w:val="00647D8A"/>
    <w:rsid w:val="00650375"/>
    <w:rsid w:val="006509A6"/>
    <w:rsid w:val="00651CA8"/>
    <w:rsid w:val="00654B3C"/>
    <w:rsid w:val="00654E03"/>
    <w:rsid w:val="0065532C"/>
    <w:rsid w:val="00655C59"/>
    <w:rsid w:val="00656B5C"/>
    <w:rsid w:val="00656F24"/>
    <w:rsid w:val="00657049"/>
    <w:rsid w:val="00657CDE"/>
    <w:rsid w:val="00661013"/>
    <w:rsid w:val="00661720"/>
    <w:rsid w:val="006621F5"/>
    <w:rsid w:val="006623C8"/>
    <w:rsid w:val="00663374"/>
    <w:rsid w:val="00663441"/>
    <w:rsid w:val="00663C51"/>
    <w:rsid w:val="00664740"/>
    <w:rsid w:val="00664AFA"/>
    <w:rsid w:val="006661BB"/>
    <w:rsid w:val="006661E2"/>
    <w:rsid w:val="00666B04"/>
    <w:rsid w:val="00667DA7"/>
    <w:rsid w:val="006708AA"/>
    <w:rsid w:val="00670F01"/>
    <w:rsid w:val="00671B89"/>
    <w:rsid w:val="006722F5"/>
    <w:rsid w:val="006730DA"/>
    <w:rsid w:val="006743F5"/>
    <w:rsid w:val="006747C8"/>
    <w:rsid w:val="00674E52"/>
    <w:rsid w:val="00675A00"/>
    <w:rsid w:val="0067682B"/>
    <w:rsid w:val="00676EFA"/>
    <w:rsid w:val="006776B5"/>
    <w:rsid w:val="006816A8"/>
    <w:rsid w:val="00682228"/>
    <w:rsid w:val="00682890"/>
    <w:rsid w:val="006836D1"/>
    <w:rsid w:val="00683A64"/>
    <w:rsid w:val="00684C58"/>
    <w:rsid w:val="00685BBF"/>
    <w:rsid w:val="006863CC"/>
    <w:rsid w:val="0068654A"/>
    <w:rsid w:val="006875D1"/>
    <w:rsid w:val="00690055"/>
    <w:rsid w:val="00691B2F"/>
    <w:rsid w:val="00692539"/>
    <w:rsid w:val="0069260A"/>
    <w:rsid w:val="0069364D"/>
    <w:rsid w:val="00693799"/>
    <w:rsid w:val="00693A20"/>
    <w:rsid w:val="0069418C"/>
    <w:rsid w:val="00694907"/>
    <w:rsid w:val="00694BB5"/>
    <w:rsid w:val="00694C20"/>
    <w:rsid w:val="00694C5F"/>
    <w:rsid w:val="00694EC2"/>
    <w:rsid w:val="00695918"/>
    <w:rsid w:val="00697491"/>
    <w:rsid w:val="006974E3"/>
    <w:rsid w:val="00697846"/>
    <w:rsid w:val="00697C86"/>
    <w:rsid w:val="006A0108"/>
    <w:rsid w:val="006A1759"/>
    <w:rsid w:val="006A1CAF"/>
    <w:rsid w:val="006A210C"/>
    <w:rsid w:val="006A2467"/>
    <w:rsid w:val="006A2761"/>
    <w:rsid w:val="006A3C78"/>
    <w:rsid w:val="006A4764"/>
    <w:rsid w:val="006A5469"/>
    <w:rsid w:val="006A5974"/>
    <w:rsid w:val="006A5B65"/>
    <w:rsid w:val="006A68C4"/>
    <w:rsid w:val="006A6B9F"/>
    <w:rsid w:val="006B06FD"/>
    <w:rsid w:val="006B0CF2"/>
    <w:rsid w:val="006B11E0"/>
    <w:rsid w:val="006B1C7B"/>
    <w:rsid w:val="006B2C60"/>
    <w:rsid w:val="006B36F2"/>
    <w:rsid w:val="006B3C07"/>
    <w:rsid w:val="006B4414"/>
    <w:rsid w:val="006B57CA"/>
    <w:rsid w:val="006B5A28"/>
    <w:rsid w:val="006B6A05"/>
    <w:rsid w:val="006B6C8E"/>
    <w:rsid w:val="006B709E"/>
    <w:rsid w:val="006B7434"/>
    <w:rsid w:val="006C04F2"/>
    <w:rsid w:val="006C0AD3"/>
    <w:rsid w:val="006C0DEF"/>
    <w:rsid w:val="006C18C5"/>
    <w:rsid w:val="006C1A47"/>
    <w:rsid w:val="006C1B67"/>
    <w:rsid w:val="006C1F01"/>
    <w:rsid w:val="006C1F1A"/>
    <w:rsid w:val="006C225D"/>
    <w:rsid w:val="006C29E6"/>
    <w:rsid w:val="006C3289"/>
    <w:rsid w:val="006C4B5A"/>
    <w:rsid w:val="006C5722"/>
    <w:rsid w:val="006C5DE0"/>
    <w:rsid w:val="006C5E47"/>
    <w:rsid w:val="006C612E"/>
    <w:rsid w:val="006C6B5D"/>
    <w:rsid w:val="006C6E9A"/>
    <w:rsid w:val="006C712D"/>
    <w:rsid w:val="006D0FE0"/>
    <w:rsid w:val="006D167C"/>
    <w:rsid w:val="006D3000"/>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3B6"/>
    <w:rsid w:val="006E47AB"/>
    <w:rsid w:val="006E4E75"/>
    <w:rsid w:val="006E54A2"/>
    <w:rsid w:val="006E57D3"/>
    <w:rsid w:val="006E5DBC"/>
    <w:rsid w:val="006F2A06"/>
    <w:rsid w:val="006F34B7"/>
    <w:rsid w:val="006F403B"/>
    <w:rsid w:val="006F47C7"/>
    <w:rsid w:val="006F68F8"/>
    <w:rsid w:val="006F6F32"/>
    <w:rsid w:val="0070034A"/>
    <w:rsid w:val="0070079E"/>
    <w:rsid w:val="00701108"/>
    <w:rsid w:val="00701F13"/>
    <w:rsid w:val="00702DA0"/>
    <w:rsid w:val="00703002"/>
    <w:rsid w:val="00703438"/>
    <w:rsid w:val="00703D50"/>
    <w:rsid w:val="00703F53"/>
    <w:rsid w:val="00704066"/>
    <w:rsid w:val="0070428E"/>
    <w:rsid w:val="00710D38"/>
    <w:rsid w:val="00710F2D"/>
    <w:rsid w:val="00711777"/>
    <w:rsid w:val="00712544"/>
    <w:rsid w:val="00712B7B"/>
    <w:rsid w:val="00712BC0"/>
    <w:rsid w:val="00712F72"/>
    <w:rsid w:val="00714977"/>
    <w:rsid w:val="0071574B"/>
    <w:rsid w:val="00715BF5"/>
    <w:rsid w:val="00716CE3"/>
    <w:rsid w:val="00717078"/>
    <w:rsid w:val="00717B7B"/>
    <w:rsid w:val="00720F5F"/>
    <w:rsid w:val="00721715"/>
    <w:rsid w:val="00721A7C"/>
    <w:rsid w:val="00721B0F"/>
    <w:rsid w:val="0072208F"/>
    <w:rsid w:val="00722629"/>
    <w:rsid w:val="00722977"/>
    <w:rsid w:val="00722F92"/>
    <w:rsid w:val="00723F6D"/>
    <w:rsid w:val="007242E2"/>
    <w:rsid w:val="007246CF"/>
    <w:rsid w:val="00724975"/>
    <w:rsid w:val="00725409"/>
    <w:rsid w:val="00725858"/>
    <w:rsid w:val="00725B01"/>
    <w:rsid w:val="007265AD"/>
    <w:rsid w:val="00726D2F"/>
    <w:rsid w:val="00726F78"/>
    <w:rsid w:val="00727723"/>
    <w:rsid w:val="00730410"/>
    <w:rsid w:val="00730729"/>
    <w:rsid w:val="00731172"/>
    <w:rsid w:val="007313F5"/>
    <w:rsid w:val="007314C4"/>
    <w:rsid w:val="00731CF8"/>
    <w:rsid w:val="007320E0"/>
    <w:rsid w:val="007322EE"/>
    <w:rsid w:val="007324F7"/>
    <w:rsid w:val="007327D2"/>
    <w:rsid w:val="007327EE"/>
    <w:rsid w:val="00732802"/>
    <w:rsid w:val="00732BDD"/>
    <w:rsid w:val="00732CAB"/>
    <w:rsid w:val="00733536"/>
    <w:rsid w:val="00734171"/>
    <w:rsid w:val="007343C9"/>
    <w:rsid w:val="0073454A"/>
    <w:rsid w:val="00734640"/>
    <w:rsid w:val="0073487C"/>
    <w:rsid w:val="00735C7B"/>
    <w:rsid w:val="00735D5E"/>
    <w:rsid w:val="00736A19"/>
    <w:rsid w:val="007407E5"/>
    <w:rsid w:val="007408DE"/>
    <w:rsid w:val="00740BE1"/>
    <w:rsid w:val="00741ED8"/>
    <w:rsid w:val="0074257A"/>
    <w:rsid w:val="00742708"/>
    <w:rsid w:val="00742B6B"/>
    <w:rsid w:val="00742CC7"/>
    <w:rsid w:val="00742FA6"/>
    <w:rsid w:val="00743ACE"/>
    <w:rsid w:val="00743C03"/>
    <w:rsid w:val="00745558"/>
    <w:rsid w:val="00745796"/>
    <w:rsid w:val="00745925"/>
    <w:rsid w:val="00746DB3"/>
    <w:rsid w:val="007473D1"/>
    <w:rsid w:val="00747C02"/>
    <w:rsid w:val="00747CA0"/>
    <w:rsid w:val="00747E57"/>
    <w:rsid w:val="00747EAB"/>
    <w:rsid w:val="0075078D"/>
    <w:rsid w:val="007511B5"/>
    <w:rsid w:val="00751838"/>
    <w:rsid w:val="00751DB3"/>
    <w:rsid w:val="007520B3"/>
    <w:rsid w:val="0075268B"/>
    <w:rsid w:val="007538E8"/>
    <w:rsid w:val="00754618"/>
    <w:rsid w:val="00754916"/>
    <w:rsid w:val="007553B5"/>
    <w:rsid w:val="007566ED"/>
    <w:rsid w:val="00757737"/>
    <w:rsid w:val="00757C22"/>
    <w:rsid w:val="0076071A"/>
    <w:rsid w:val="0076088D"/>
    <w:rsid w:val="00760CC8"/>
    <w:rsid w:val="00761655"/>
    <w:rsid w:val="007616E1"/>
    <w:rsid w:val="007617CF"/>
    <w:rsid w:val="007619DA"/>
    <w:rsid w:val="00762CFD"/>
    <w:rsid w:val="00762FA8"/>
    <w:rsid w:val="00763792"/>
    <w:rsid w:val="007638BC"/>
    <w:rsid w:val="0076390E"/>
    <w:rsid w:val="00764038"/>
    <w:rsid w:val="00764B49"/>
    <w:rsid w:val="00766338"/>
    <w:rsid w:val="00767410"/>
    <w:rsid w:val="00770BCE"/>
    <w:rsid w:val="00771847"/>
    <w:rsid w:val="00772AA3"/>
    <w:rsid w:val="007732FD"/>
    <w:rsid w:val="0077378B"/>
    <w:rsid w:val="00773EAA"/>
    <w:rsid w:val="007759D9"/>
    <w:rsid w:val="00775B75"/>
    <w:rsid w:val="00776C54"/>
    <w:rsid w:val="007803AE"/>
    <w:rsid w:val="007803B1"/>
    <w:rsid w:val="00780D1E"/>
    <w:rsid w:val="007824C0"/>
    <w:rsid w:val="00783005"/>
    <w:rsid w:val="00785134"/>
    <w:rsid w:val="007861AB"/>
    <w:rsid w:val="0078670A"/>
    <w:rsid w:val="00787591"/>
    <w:rsid w:val="007878C0"/>
    <w:rsid w:val="0078793B"/>
    <w:rsid w:val="0078794C"/>
    <w:rsid w:val="00787AEC"/>
    <w:rsid w:val="00790818"/>
    <w:rsid w:val="007916A0"/>
    <w:rsid w:val="00792BE6"/>
    <w:rsid w:val="00793613"/>
    <w:rsid w:val="00794454"/>
    <w:rsid w:val="00794843"/>
    <w:rsid w:val="0079536B"/>
    <w:rsid w:val="007953C1"/>
    <w:rsid w:val="007966D2"/>
    <w:rsid w:val="00797C17"/>
    <w:rsid w:val="007A1EA2"/>
    <w:rsid w:val="007A270B"/>
    <w:rsid w:val="007A2A4B"/>
    <w:rsid w:val="007A47B3"/>
    <w:rsid w:val="007A4BD0"/>
    <w:rsid w:val="007A52AB"/>
    <w:rsid w:val="007A54AF"/>
    <w:rsid w:val="007A5BFF"/>
    <w:rsid w:val="007A5D77"/>
    <w:rsid w:val="007A6220"/>
    <w:rsid w:val="007A6F2A"/>
    <w:rsid w:val="007A711F"/>
    <w:rsid w:val="007A7475"/>
    <w:rsid w:val="007A7AB3"/>
    <w:rsid w:val="007B00DA"/>
    <w:rsid w:val="007B111D"/>
    <w:rsid w:val="007B222D"/>
    <w:rsid w:val="007B2849"/>
    <w:rsid w:val="007B2E02"/>
    <w:rsid w:val="007B3667"/>
    <w:rsid w:val="007B37A6"/>
    <w:rsid w:val="007B3C1B"/>
    <w:rsid w:val="007B3D35"/>
    <w:rsid w:val="007B4864"/>
    <w:rsid w:val="007B506C"/>
    <w:rsid w:val="007B5392"/>
    <w:rsid w:val="007B6B4F"/>
    <w:rsid w:val="007B7B9E"/>
    <w:rsid w:val="007B7D8C"/>
    <w:rsid w:val="007C028E"/>
    <w:rsid w:val="007C1314"/>
    <w:rsid w:val="007C263F"/>
    <w:rsid w:val="007C2685"/>
    <w:rsid w:val="007C2799"/>
    <w:rsid w:val="007C2ADD"/>
    <w:rsid w:val="007C2FD1"/>
    <w:rsid w:val="007C3E71"/>
    <w:rsid w:val="007C3EAE"/>
    <w:rsid w:val="007C54B5"/>
    <w:rsid w:val="007C6508"/>
    <w:rsid w:val="007C6742"/>
    <w:rsid w:val="007C6FAA"/>
    <w:rsid w:val="007C77C4"/>
    <w:rsid w:val="007D09DD"/>
    <w:rsid w:val="007D10D8"/>
    <w:rsid w:val="007D1BEA"/>
    <w:rsid w:val="007D1D8E"/>
    <w:rsid w:val="007D1E67"/>
    <w:rsid w:val="007D398F"/>
    <w:rsid w:val="007D3F03"/>
    <w:rsid w:val="007D40A5"/>
    <w:rsid w:val="007D414E"/>
    <w:rsid w:val="007D4658"/>
    <w:rsid w:val="007D5201"/>
    <w:rsid w:val="007D6D2A"/>
    <w:rsid w:val="007D6DC1"/>
    <w:rsid w:val="007D7312"/>
    <w:rsid w:val="007E08B1"/>
    <w:rsid w:val="007E12FB"/>
    <w:rsid w:val="007E1467"/>
    <w:rsid w:val="007E2AAF"/>
    <w:rsid w:val="007E2FEF"/>
    <w:rsid w:val="007E3150"/>
    <w:rsid w:val="007E37E7"/>
    <w:rsid w:val="007E3814"/>
    <w:rsid w:val="007E3BD7"/>
    <w:rsid w:val="007E4151"/>
    <w:rsid w:val="007E42F9"/>
    <w:rsid w:val="007E51DD"/>
    <w:rsid w:val="007E561C"/>
    <w:rsid w:val="007E7604"/>
    <w:rsid w:val="007E7B9E"/>
    <w:rsid w:val="007F0701"/>
    <w:rsid w:val="007F0968"/>
    <w:rsid w:val="007F0C44"/>
    <w:rsid w:val="007F1934"/>
    <w:rsid w:val="007F3D65"/>
    <w:rsid w:val="007F505C"/>
    <w:rsid w:val="007F5344"/>
    <w:rsid w:val="007F5EB1"/>
    <w:rsid w:val="008004FA"/>
    <w:rsid w:val="00800CF7"/>
    <w:rsid w:val="008010E7"/>
    <w:rsid w:val="00801C71"/>
    <w:rsid w:val="00802058"/>
    <w:rsid w:val="00802A7F"/>
    <w:rsid w:val="00802D73"/>
    <w:rsid w:val="00802E9C"/>
    <w:rsid w:val="008035F4"/>
    <w:rsid w:val="00803EA0"/>
    <w:rsid w:val="00805F10"/>
    <w:rsid w:val="00806F1D"/>
    <w:rsid w:val="008073B1"/>
    <w:rsid w:val="00807F90"/>
    <w:rsid w:val="00810360"/>
    <w:rsid w:val="008121FF"/>
    <w:rsid w:val="008129B7"/>
    <w:rsid w:val="00813683"/>
    <w:rsid w:val="00813A70"/>
    <w:rsid w:val="00813E9B"/>
    <w:rsid w:val="00814BF5"/>
    <w:rsid w:val="00815163"/>
    <w:rsid w:val="00815166"/>
    <w:rsid w:val="00815577"/>
    <w:rsid w:val="00815959"/>
    <w:rsid w:val="00815C06"/>
    <w:rsid w:val="00816BC9"/>
    <w:rsid w:val="00816F92"/>
    <w:rsid w:val="00817623"/>
    <w:rsid w:val="008202BC"/>
    <w:rsid w:val="008208F7"/>
    <w:rsid w:val="00820CD3"/>
    <w:rsid w:val="00822AA7"/>
    <w:rsid w:val="00822D5D"/>
    <w:rsid w:val="00823261"/>
    <w:rsid w:val="008234A7"/>
    <w:rsid w:val="008238BE"/>
    <w:rsid w:val="00824176"/>
    <w:rsid w:val="00824903"/>
    <w:rsid w:val="00825B2A"/>
    <w:rsid w:val="00825F57"/>
    <w:rsid w:val="00826382"/>
    <w:rsid w:val="00826535"/>
    <w:rsid w:val="008267D4"/>
    <w:rsid w:val="00826D43"/>
    <w:rsid w:val="00827906"/>
    <w:rsid w:val="0083084F"/>
    <w:rsid w:val="008326A0"/>
    <w:rsid w:val="00832842"/>
    <w:rsid w:val="00832FE5"/>
    <w:rsid w:val="008330E2"/>
    <w:rsid w:val="008332F4"/>
    <w:rsid w:val="00833C31"/>
    <w:rsid w:val="008346E2"/>
    <w:rsid w:val="0083573B"/>
    <w:rsid w:val="008359E9"/>
    <w:rsid w:val="00835FC7"/>
    <w:rsid w:val="00836415"/>
    <w:rsid w:val="008378A6"/>
    <w:rsid w:val="00837B72"/>
    <w:rsid w:val="00837F27"/>
    <w:rsid w:val="00840238"/>
    <w:rsid w:val="008405E9"/>
    <w:rsid w:val="00840AD4"/>
    <w:rsid w:val="008416A9"/>
    <w:rsid w:val="00841A7C"/>
    <w:rsid w:val="00842C26"/>
    <w:rsid w:val="00842FD7"/>
    <w:rsid w:val="008430D6"/>
    <w:rsid w:val="008439D9"/>
    <w:rsid w:val="00844381"/>
    <w:rsid w:val="00844600"/>
    <w:rsid w:val="008449FE"/>
    <w:rsid w:val="00844E2F"/>
    <w:rsid w:val="0084544D"/>
    <w:rsid w:val="00846150"/>
    <w:rsid w:val="0084647E"/>
    <w:rsid w:val="008467F2"/>
    <w:rsid w:val="00847E21"/>
    <w:rsid w:val="00847FE4"/>
    <w:rsid w:val="00850043"/>
    <w:rsid w:val="008508AA"/>
    <w:rsid w:val="00851CA0"/>
    <w:rsid w:val="00852540"/>
    <w:rsid w:val="0085263A"/>
    <w:rsid w:val="0085319D"/>
    <w:rsid w:val="008533BA"/>
    <w:rsid w:val="0085343C"/>
    <w:rsid w:val="0085357F"/>
    <w:rsid w:val="00853645"/>
    <w:rsid w:val="00853796"/>
    <w:rsid w:val="00854077"/>
    <w:rsid w:val="00854ACF"/>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3080"/>
    <w:rsid w:val="0087330A"/>
    <w:rsid w:val="00873ABD"/>
    <w:rsid w:val="00873AE7"/>
    <w:rsid w:val="00875350"/>
    <w:rsid w:val="008755B3"/>
    <w:rsid w:val="0087588A"/>
    <w:rsid w:val="00875CC2"/>
    <w:rsid w:val="008775EC"/>
    <w:rsid w:val="008807B5"/>
    <w:rsid w:val="00880D73"/>
    <w:rsid w:val="00881176"/>
    <w:rsid w:val="008811BF"/>
    <w:rsid w:val="008813B3"/>
    <w:rsid w:val="00881439"/>
    <w:rsid w:val="00881D36"/>
    <w:rsid w:val="00881E60"/>
    <w:rsid w:val="00882285"/>
    <w:rsid w:val="0088280A"/>
    <w:rsid w:val="00882CE2"/>
    <w:rsid w:val="00882D82"/>
    <w:rsid w:val="0088399C"/>
    <w:rsid w:val="00883E39"/>
    <w:rsid w:val="008844F8"/>
    <w:rsid w:val="00884FCF"/>
    <w:rsid w:val="0088571D"/>
    <w:rsid w:val="00885F55"/>
    <w:rsid w:val="00886B23"/>
    <w:rsid w:val="00886C28"/>
    <w:rsid w:val="0088754C"/>
    <w:rsid w:val="008912C5"/>
    <w:rsid w:val="00891574"/>
    <w:rsid w:val="008918AB"/>
    <w:rsid w:val="00891DA3"/>
    <w:rsid w:val="008921DA"/>
    <w:rsid w:val="008932D9"/>
    <w:rsid w:val="008951DF"/>
    <w:rsid w:val="00895BBB"/>
    <w:rsid w:val="008966B1"/>
    <w:rsid w:val="00897BD5"/>
    <w:rsid w:val="008A04BE"/>
    <w:rsid w:val="008A0704"/>
    <w:rsid w:val="008A0A4E"/>
    <w:rsid w:val="008A0C77"/>
    <w:rsid w:val="008A0D06"/>
    <w:rsid w:val="008A1616"/>
    <w:rsid w:val="008A1D71"/>
    <w:rsid w:val="008A243C"/>
    <w:rsid w:val="008A2675"/>
    <w:rsid w:val="008A2D69"/>
    <w:rsid w:val="008A3194"/>
    <w:rsid w:val="008A4CAE"/>
    <w:rsid w:val="008A58EE"/>
    <w:rsid w:val="008A5A12"/>
    <w:rsid w:val="008A63D7"/>
    <w:rsid w:val="008A65DC"/>
    <w:rsid w:val="008A6EF2"/>
    <w:rsid w:val="008B07B4"/>
    <w:rsid w:val="008B1148"/>
    <w:rsid w:val="008B288D"/>
    <w:rsid w:val="008B306E"/>
    <w:rsid w:val="008B3162"/>
    <w:rsid w:val="008B3884"/>
    <w:rsid w:val="008B3EBF"/>
    <w:rsid w:val="008B42E9"/>
    <w:rsid w:val="008B59EA"/>
    <w:rsid w:val="008B6ABD"/>
    <w:rsid w:val="008B6DFC"/>
    <w:rsid w:val="008B7567"/>
    <w:rsid w:val="008B77C2"/>
    <w:rsid w:val="008C0C5A"/>
    <w:rsid w:val="008C1603"/>
    <w:rsid w:val="008C1C2F"/>
    <w:rsid w:val="008C201E"/>
    <w:rsid w:val="008C2808"/>
    <w:rsid w:val="008C2CB1"/>
    <w:rsid w:val="008C39E6"/>
    <w:rsid w:val="008C3B76"/>
    <w:rsid w:val="008C40DC"/>
    <w:rsid w:val="008C4A94"/>
    <w:rsid w:val="008C5DA6"/>
    <w:rsid w:val="008C6147"/>
    <w:rsid w:val="008C701E"/>
    <w:rsid w:val="008C73C1"/>
    <w:rsid w:val="008C791A"/>
    <w:rsid w:val="008C7E4D"/>
    <w:rsid w:val="008D118E"/>
    <w:rsid w:val="008D12AC"/>
    <w:rsid w:val="008D1B34"/>
    <w:rsid w:val="008D1B36"/>
    <w:rsid w:val="008D25BC"/>
    <w:rsid w:val="008D2BA6"/>
    <w:rsid w:val="008D37DC"/>
    <w:rsid w:val="008D447C"/>
    <w:rsid w:val="008D4A91"/>
    <w:rsid w:val="008D4F4A"/>
    <w:rsid w:val="008D6504"/>
    <w:rsid w:val="008D6E24"/>
    <w:rsid w:val="008D70F4"/>
    <w:rsid w:val="008D73CA"/>
    <w:rsid w:val="008D74D0"/>
    <w:rsid w:val="008D775A"/>
    <w:rsid w:val="008D7E79"/>
    <w:rsid w:val="008E013F"/>
    <w:rsid w:val="008E050C"/>
    <w:rsid w:val="008E0634"/>
    <w:rsid w:val="008E07A3"/>
    <w:rsid w:val="008E0AA2"/>
    <w:rsid w:val="008E0B50"/>
    <w:rsid w:val="008E0C1D"/>
    <w:rsid w:val="008E0FF8"/>
    <w:rsid w:val="008E12AE"/>
    <w:rsid w:val="008E14EF"/>
    <w:rsid w:val="008E29EC"/>
    <w:rsid w:val="008E2B6C"/>
    <w:rsid w:val="008E34F2"/>
    <w:rsid w:val="008E4294"/>
    <w:rsid w:val="008E515A"/>
    <w:rsid w:val="008E5817"/>
    <w:rsid w:val="008E667D"/>
    <w:rsid w:val="008E6E6F"/>
    <w:rsid w:val="008E701D"/>
    <w:rsid w:val="008E787E"/>
    <w:rsid w:val="008F0347"/>
    <w:rsid w:val="008F05CD"/>
    <w:rsid w:val="008F08C5"/>
    <w:rsid w:val="008F171B"/>
    <w:rsid w:val="009005A1"/>
    <w:rsid w:val="00902020"/>
    <w:rsid w:val="00902041"/>
    <w:rsid w:val="00902056"/>
    <w:rsid w:val="00902174"/>
    <w:rsid w:val="00902185"/>
    <w:rsid w:val="009021A0"/>
    <w:rsid w:val="00903125"/>
    <w:rsid w:val="00903518"/>
    <w:rsid w:val="00903D48"/>
    <w:rsid w:val="00903E0D"/>
    <w:rsid w:val="00903E5B"/>
    <w:rsid w:val="009040C4"/>
    <w:rsid w:val="0090454A"/>
    <w:rsid w:val="009047B5"/>
    <w:rsid w:val="0090483C"/>
    <w:rsid w:val="00904D4E"/>
    <w:rsid w:val="00905503"/>
    <w:rsid w:val="0090597B"/>
    <w:rsid w:val="00906101"/>
    <w:rsid w:val="00910492"/>
    <w:rsid w:val="0091099F"/>
    <w:rsid w:val="00911DF8"/>
    <w:rsid w:val="00912CAD"/>
    <w:rsid w:val="00913672"/>
    <w:rsid w:val="00913AA9"/>
    <w:rsid w:val="00914543"/>
    <w:rsid w:val="0091458D"/>
    <w:rsid w:val="0091729A"/>
    <w:rsid w:val="00920200"/>
    <w:rsid w:val="00923506"/>
    <w:rsid w:val="00923792"/>
    <w:rsid w:val="009242B6"/>
    <w:rsid w:val="0092446A"/>
    <w:rsid w:val="009257F0"/>
    <w:rsid w:val="009258A1"/>
    <w:rsid w:val="009276EE"/>
    <w:rsid w:val="0093002F"/>
    <w:rsid w:val="00930EDC"/>
    <w:rsid w:val="009310BC"/>
    <w:rsid w:val="00931A2D"/>
    <w:rsid w:val="00931B1C"/>
    <w:rsid w:val="00932204"/>
    <w:rsid w:val="00932EAB"/>
    <w:rsid w:val="00933C27"/>
    <w:rsid w:val="00934B63"/>
    <w:rsid w:val="00935807"/>
    <w:rsid w:val="00935F43"/>
    <w:rsid w:val="00936A2E"/>
    <w:rsid w:val="009376ED"/>
    <w:rsid w:val="00937A28"/>
    <w:rsid w:val="00937D13"/>
    <w:rsid w:val="00940007"/>
    <w:rsid w:val="0094047D"/>
    <w:rsid w:val="00940E67"/>
    <w:rsid w:val="009410E6"/>
    <w:rsid w:val="00942F66"/>
    <w:rsid w:val="00942F69"/>
    <w:rsid w:val="00943D96"/>
    <w:rsid w:val="00945808"/>
    <w:rsid w:val="00945C46"/>
    <w:rsid w:val="009462B2"/>
    <w:rsid w:val="00946C3A"/>
    <w:rsid w:val="00946ECB"/>
    <w:rsid w:val="00947A72"/>
    <w:rsid w:val="00947C6F"/>
    <w:rsid w:val="00950179"/>
    <w:rsid w:val="00950CE7"/>
    <w:rsid w:val="00951681"/>
    <w:rsid w:val="00953720"/>
    <w:rsid w:val="009537FD"/>
    <w:rsid w:val="00953A62"/>
    <w:rsid w:val="00953ADF"/>
    <w:rsid w:val="00953E82"/>
    <w:rsid w:val="0095432B"/>
    <w:rsid w:val="009545E4"/>
    <w:rsid w:val="009563A9"/>
    <w:rsid w:val="0095651B"/>
    <w:rsid w:val="00956C7F"/>
    <w:rsid w:val="009579BB"/>
    <w:rsid w:val="009579DA"/>
    <w:rsid w:val="0096100F"/>
    <w:rsid w:val="00961D9F"/>
    <w:rsid w:val="0096293C"/>
    <w:rsid w:val="00962B27"/>
    <w:rsid w:val="00962F4C"/>
    <w:rsid w:val="0096326D"/>
    <w:rsid w:val="00963954"/>
    <w:rsid w:val="00964827"/>
    <w:rsid w:val="009653DB"/>
    <w:rsid w:val="009663FF"/>
    <w:rsid w:val="00966B8E"/>
    <w:rsid w:val="009674BB"/>
    <w:rsid w:val="009675AC"/>
    <w:rsid w:val="00967738"/>
    <w:rsid w:val="00967AEA"/>
    <w:rsid w:val="009703C5"/>
    <w:rsid w:val="009712D9"/>
    <w:rsid w:val="00971F3A"/>
    <w:rsid w:val="009724D5"/>
    <w:rsid w:val="009726D6"/>
    <w:rsid w:val="00974512"/>
    <w:rsid w:val="009763D3"/>
    <w:rsid w:val="009767D4"/>
    <w:rsid w:val="00977475"/>
    <w:rsid w:val="00977943"/>
    <w:rsid w:val="00977A7A"/>
    <w:rsid w:val="00977AD2"/>
    <w:rsid w:val="009808B1"/>
    <w:rsid w:val="00980BEC"/>
    <w:rsid w:val="00980F59"/>
    <w:rsid w:val="00982122"/>
    <w:rsid w:val="0098249A"/>
    <w:rsid w:val="00982F4C"/>
    <w:rsid w:val="009839A6"/>
    <w:rsid w:val="00983DAE"/>
    <w:rsid w:val="00984276"/>
    <w:rsid w:val="00984868"/>
    <w:rsid w:val="00984FA3"/>
    <w:rsid w:val="00985241"/>
    <w:rsid w:val="009865C7"/>
    <w:rsid w:val="0098725E"/>
    <w:rsid w:val="009911B4"/>
    <w:rsid w:val="00993573"/>
    <w:rsid w:val="009951DB"/>
    <w:rsid w:val="00995815"/>
    <w:rsid w:val="0099691D"/>
    <w:rsid w:val="00996926"/>
    <w:rsid w:val="00997259"/>
    <w:rsid w:val="009974E1"/>
    <w:rsid w:val="009A0565"/>
    <w:rsid w:val="009A077E"/>
    <w:rsid w:val="009A1C7B"/>
    <w:rsid w:val="009A2252"/>
    <w:rsid w:val="009A2703"/>
    <w:rsid w:val="009A2709"/>
    <w:rsid w:val="009A3B4E"/>
    <w:rsid w:val="009A426E"/>
    <w:rsid w:val="009A431A"/>
    <w:rsid w:val="009A4802"/>
    <w:rsid w:val="009A4961"/>
    <w:rsid w:val="009A5CE9"/>
    <w:rsid w:val="009A6184"/>
    <w:rsid w:val="009A61D1"/>
    <w:rsid w:val="009A629E"/>
    <w:rsid w:val="009B0483"/>
    <w:rsid w:val="009B0F0A"/>
    <w:rsid w:val="009B1AEF"/>
    <w:rsid w:val="009B229E"/>
    <w:rsid w:val="009B235A"/>
    <w:rsid w:val="009B2A1E"/>
    <w:rsid w:val="009B3141"/>
    <w:rsid w:val="009B3B09"/>
    <w:rsid w:val="009B40FB"/>
    <w:rsid w:val="009B439F"/>
    <w:rsid w:val="009B45FE"/>
    <w:rsid w:val="009B4EC6"/>
    <w:rsid w:val="009B50E3"/>
    <w:rsid w:val="009B68FE"/>
    <w:rsid w:val="009B6BF2"/>
    <w:rsid w:val="009B6F30"/>
    <w:rsid w:val="009B73C0"/>
    <w:rsid w:val="009B7764"/>
    <w:rsid w:val="009B7C13"/>
    <w:rsid w:val="009B7C6C"/>
    <w:rsid w:val="009C0128"/>
    <w:rsid w:val="009C0325"/>
    <w:rsid w:val="009C046B"/>
    <w:rsid w:val="009C05FF"/>
    <w:rsid w:val="009C1463"/>
    <w:rsid w:val="009C1847"/>
    <w:rsid w:val="009C2C3C"/>
    <w:rsid w:val="009C34DC"/>
    <w:rsid w:val="009C458F"/>
    <w:rsid w:val="009C5C08"/>
    <w:rsid w:val="009C67B9"/>
    <w:rsid w:val="009C67E1"/>
    <w:rsid w:val="009C70DB"/>
    <w:rsid w:val="009C7C2B"/>
    <w:rsid w:val="009D01C3"/>
    <w:rsid w:val="009D0452"/>
    <w:rsid w:val="009D075A"/>
    <w:rsid w:val="009D0AEA"/>
    <w:rsid w:val="009D118D"/>
    <w:rsid w:val="009D198C"/>
    <w:rsid w:val="009D243D"/>
    <w:rsid w:val="009D2C02"/>
    <w:rsid w:val="009D2E81"/>
    <w:rsid w:val="009D2E95"/>
    <w:rsid w:val="009D35CC"/>
    <w:rsid w:val="009D37FB"/>
    <w:rsid w:val="009D38B7"/>
    <w:rsid w:val="009D3AE2"/>
    <w:rsid w:val="009D3FB0"/>
    <w:rsid w:val="009D420F"/>
    <w:rsid w:val="009D44EB"/>
    <w:rsid w:val="009D4C69"/>
    <w:rsid w:val="009D5CA4"/>
    <w:rsid w:val="009E0889"/>
    <w:rsid w:val="009E0B3B"/>
    <w:rsid w:val="009E0BAE"/>
    <w:rsid w:val="009E0CB6"/>
    <w:rsid w:val="009E0F56"/>
    <w:rsid w:val="009E1E80"/>
    <w:rsid w:val="009E1F32"/>
    <w:rsid w:val="009E2361"/>
    <w:rsid w:val="009E24DD"/>
    <w:rsid w:val="009E384A"/>
    <w:rsid w:val="009E3C1D"/>
    <w:rsid w:val="009E46E4"/>
    <w:rsid w:val="009E4DCF"/>
    <w:rsid w:val="009E551D"/>
    <w:rsid w:val="009E5CDC"/>
    <w:rsid w:val="009E5D60"/>
    <w:rsid w:val="009E63AE"/>
    <w:rsid w:val="009E6F8F"/>
    <w:rsid w:val="009E779C"/>
    <w:rsid w:val="009E7AE5"/>
    <w:rsid w:val="009E7B25"/>
    <w:rsid w:val="009F0634"/>
    <w:rsid w:val="009F1133"/>
    <w:rsid w:val="009F1691"/>
    <w:rsid w:val="009F171E"/>
    <w:rsid w:val="009F1BBB"/>
    <w:rsid w:val="009F27F9"/>
    <w:rsid w:val="009F2D43"/>
    <w:rsid w:val="009F31BF"/>
    <w:rsid w:val="009F381D"/>
    <w:rsid w:val="009F4842"/>
    <w:rsid w:val="009F5A16"/>
    <w:rsid w:val="009F5B08"/>
    <w:rsid w:val="009F615E"/>
    <w:rsid w:val="009F6175"/>
    <w:rsid w:val="009F70F4"/>
    <w:rsid w:val="009F7E7F"/>
    <w:rsid w:val="00A018C0"/>
    <w:rsid w:val="00A02EB5"/>
    <w:rsid w:val="00A02F83"/>
    <w:rsid w:val="00A034EA"/>
    <w:rsid w:val="00A0396F"/>
    <w:rsid w:val="00A041CC"/>
    <w:rsid w:val="00A04755"/>
    <w:rsid w:val="00A051D2"/>
    <w:rsid w:val="00A058B1"/>
    <w:rsid w:val="00A0622B"/>
    <w:rsid w:val="00A06B11"/>
    <w:rsid w:val="00A0735F"/>
    <w:rsid w:val="00A10573"/>
    <w:rsid w:val="00A1141A"/>
    <w:rsid w:val="00A125CC"/>
    <w:rsid w:val="00A13183"/>
    <w:rsid w:val="00A13FBF"/>
    <w:rsid w:val="00A15E34"/>
    <w:rsid w:val="00A16142"/>
    <w:rsid w:val="00A16B05"/>
    <w:rsid w:val="00A176E3"/>
    <w:rsid w:val="00A17ED9"/>
    <w:rsid w:val="00A20742"/>
    <w:rsid w:val="00A20E24"/>
    <w:rsid w:val="00A21124"/>
    <w:rsid w:val="00A23613"/>
    <w:rsid w:val="00A23A12"/>
    <w:rsid w:val="00A24274"/>
    <w:rsid w:val="00A2459F"/>
    <w:rsid w:val="00A24A5E"/>
    <w:rsid w:val="00A251CE"/>
    <w:rsid w:val="00A25408"/>
    <w:rsid w:val="00A25A1D"/>
    <w:rsid w:val="00A25A45"/>
    <w:rsid w:val="00A260B2"/>
    <w:rsid w:val="00A2628F"/>
    <w:rsid w:val="00A267A8"/>
    <w:rsid w:val="00A300D5"/>
    <w:rsid w:val="00A302A0"/>
    <w:rsid w:val="00A304C7"/>
    <w:rsid w:val="00A308E2"/>
    <w:rsid w:val="00A32DEE"/>
    <w:rsid w:val="00A32EB4"/>
    <w:rsid w:val="00A34A2F"/>
    <w:rsid w:val="00A34F93"/>
    <w:rsid w:val="00A372D0"/>
    <w:rsid w:val="00A37847"/>
    <w:rsid w:val="00A40D40"/>
    <w:rsid w:val="00A425B6"/>
    <w:rsid w:val="00A42FDA"/>
    <w:rsid w:val="00A44AAD"/>
    <w:rsid w:val="00A46398"/>
    <w:rsid w:val="00A510CC"/>
    <w:rsid w:val="00A518E5"/>
    <w:rsid w:val="00A51EF3"/>
    <w:rsid w:val="00A526F8"/>
    <w:rsid w:val="00A533AA"/>
    <w:rsid w:val="00A549E4"/>
    <w:rsid w:val="00A54C85"/>
    <w:rsid w:val="00A54ED5"/>
    <w:rsid w:val="00A5503A"/>
    <w:rsid w:val="00A5563C"/>
    <w:rsid w:val="00A55D00"/>
    <w:rsid w:val="00A578DB"/>
    <w:rsid w:val="00A57A2F"/>
    <w:rsid w:val="00A60EF0"/>
    <w:rsid w:val="00A61534"/>
    <w:rsid w:val="00A63839"/>
    <w:rsid w:val="00A63D60"/>
    <w:rsid w:val="00A6444F"/>
    <w:rsid w:val="00A657BC"/>
    <w:rsid w:val="00A66137"/>
    <w:rsid w:val="00A6679A"/>
    <w:rsid w:val="00A66A3C"/>
    <w:rsid w:val="00A67734"/>
    <w:rsid w:val="00A677F4"/>
    <w:rsid w:val="00A7048C"/>
    <w:rsid w:val="00A70663"/>
    <w:rsid w:val="00A7293E"/>
    <w:rsid w:val="00A72D2E"/>
    <w:rsid w:val="00A733BD"/>
    <w:rsid w:val="00A73805"/>
    <w:rsid w:val="00A748E8"/>
    <w:rsid w:val="00A74D0C"/>
    <w:rsid w:val="00A74E84"/>
    <w:rsid w:val="00A74FB9"/>
    <w:rsid w:val="00A76EB7"/>
    <w:rsid w:val="00A770FB"/>
    <w:rsid w:val="00A77855"/>
    <w:rsid w:val="00A77F58"/>
    <w:rsid w:val="00A80458"/>
    <w:rsid w:val="00A813E2"/>
    <w:rsid w:val="00A81420"/>
    <w:rsid w:val="00A81659"/>
    <w:rsid w:val="00A81EFD"/>
    <w:rsid w:val="00A8228D"/>
    <w:rsid w:val="00A82D03"/>
    <w:rsid w:val="00A83D91"/>
    <w:rsid w:val="00A83DCA"/>
    <w:rsid w:val="00A86E70"/>
    <w:rsid w:val="00A87587"/>
    <w:rsid w:val="00A87C60"/>
    <w:rsid w:val="00A922BF"/>
    <w:rsid w:val="00A92EAB"/>
    <w:rsid w:val="00A93469"/>
    <w:rsid w:val="00A9362C"/>
    <w:rsid w:val="00A93BF3"/>
    <w:rsid w:val="00A93D3B"/>
    <w:rsid w:val="00A93DCF"/>
    <w:rsid w:val="00A94FBE"/>
    <w:rsid w:val="00A9516C"/>
    <w:rsid w:val="00A9563C"/>
    <w:rsid w:val="00A95E9C"/>
    <w:rsid w:val="00A96A3D"/>
    <w:rsid w:val="00A97301"/>
    <w:rsid w:val="00AA049F"/>
    <w:rsid w:val="00AA0F2D"/>
    <w:rsid w:val="00AA12D0"/>
    <w:rsid w:val="00AA162B"/>
    <w:rsid w:val="00AA1C10"/>
    <w:rsid w:val="00AA2596"/>
    <w:rsid w:val="00AA5D0A"/>
    <w:rsid w:val="00AA7192"/>
    <w:rsid w:val="00AA75E2"/>
    <w:rsid w:val="00AB046E"/>
    <w:rsid w:val="00AB23F7"/>
    <w:rsid w:val="00AB2B47"/>
    <w:rsid w:val="00AB2FCD"/>
    <w:rsid w:val="00AB300B"/>
    <w:rsid w:val="00AB3AEE"/>
    <w:rsid w:val="00AB3C19"/>
    <w:rsid w:val="00AB3C5C"/>
    <w:rsid w:val="00AB49E3"/>
    <w:rsid w:val="00AB55D0"/>
    <w:rsid w:val="00AB5BF8"/>
    <w:rsid w:val="00AB6649"/>
    <w:rsid w:val="00AB687E"/>
    <w:rsid w:val="00AB691D"/>
    <w:rsid w:val="00AB6DB3"/>
    <w:rsid w:val="00AB6F3C"/>
    <w:rsid w:val="00AB74BA"/>
    <w:rsid w:val="00AB780E"/>
    <w:rsid w:val="00AB7860"/>
    <w:rsid w:val="00AB7BF4"/>
    <w:rsid w:val="00AB7DF9"/>
    <w:rsid w:val="00AB7F91"/>
    <w:rsid w:val="00AC118A"/>
    <w:rsid w:val="00AC154D"/>
    <w:rsid w:val="00AC2687"/>
    <w:rsid w:val="00AC2E88"/>
    <w:rsid w:val="00AC39E4"/>
    <w:rsid w:val="00AC3AA9"/>
    <w:rsid w:val="00AC4648"/>
    <w:rsid w:val="00AC4EFE"/>
    <w:rsid w:val="00AC6545"/>
    <w:rsid w:val="00AC69A0"/>
    <w:rsid w:val="00AD038E"/>
    <w:rsid w:val="00AD03F0"/>
    <w:rsid w:val="00AD2037"/>
    <w:rsid w:val="00AD2280"/>
    <w:rsid w:val="00AD3090"/>
    <w:rsid w:val="00AD3514"/>
    <w:rsid w:val="00AD3AB9"/>
    <w:rsid w:val="00AD45EE"/>
    <w:rsid w:val="00AD4749"/>
    <w:rsid w:val="00AD4D5F"/>
    <w:rsid w:val="00AD4F4C"/>
    <w:rsid w:val="00AD5D04"/>
    <w:rsid w:val="00AD6F14"/>
    <w:rsid w:val="00AD75D5"/>
    <w:rsid w:val="00AE0B47"/>
    <w:rsid w:val="00AE10AB"/>
    <w:rsid w:val="00AE3B5F"/>
    <w:rsid w:val="00AE3B9B"/>
    <w:rsid w:val="00AE45AC"/>
    <w:rsid w:val="00AE45C1"/>
    <w:rsid w:val="00AE5A95"/>
    <w:rsid w:val="00AE6C74"/>
    <w:rsid w:val="00AE6E90"/>
    <w:rsid w:val="00AE7582"/>
    <w:rsid w:val="00AF04D0"/>
    <w:rsid w:val="00AF0502"/>
    <w:rsid w:val="00AF0AD4"/>
    <w:rsid w:val="00AF1A06"/>
    <w:rsid w:val="00AF1A56"/>
    <w:rsid w:val="00AF2F7B"/>
    <w:rsid w:val="00AF31FF"/>
    <w:rsid w:val="00AF4017"/>
    <w:rsid w:val="00AF403F"/>
    <w:rsid w:val="00AF47B3"/>
    <w:rsid w:val="00AF4E38"/>
    <w:rsid w:val="00AF52F0"/>
    <w:rsid w:val="00AF6307"/>
    <w:rsid w:val="00AF65ED"/>
    <w:rsid w:val="00AF65F4"/>
    <w:rsid w:val="00AF666F"/>
    <w:rsid w:val="00AF70F0"/>
    <w:rsid w:val="00AF7573"/>
    <w:rsid w:val="00B001F7"/>
    <w:rsid w:val="00B00BD5"/>
    <w:rsid w:val="00B02796"/>
    <w:rsid w:val="00B0375B"/>
    <w:rsid w:val="00B0425C"/>
    <w:rsid w:val="00B0505B"/>
    <w:rsid w:val="00B05E95"/>
    <w:rsid w:val="00B0668E"/>
    <w:rsid w:val="00B06BFD"/>
    <w:rsid w:val="00B06EDC"/>
    <w:rsid w:val="00B06FFE"/>
    <w:rsid w:val="00B0750D"/>
    <w:rsid w:val="00B0760A"/>
    <w:rsid w:val="00B07AC2"/>
    <w:rsid w:val="00B1027C"/>
    <w:rsid w:val="00B104C1"/>
    <w:rsid w:val="00B107AE"/>
    <w:rsid w:val="00B10A43"/>
    <w:rsid w:val="00B10F94"/>
    <w:rsid w:val="00B11EBD"/>
    <w:rsid w:val="00B1572B"/>
    <w:rsid w:val="00B15919"/>
    <w:rsid w:val="00B225AB"/>
    <w:rsid w:val="00B22937"/>
    <w:rsid w:val="00B235BA"/>
    <w:rsid w:val="00B23838"/>
    <w:rsid w:val="00B243A8"/>
    <w:rsid w:val="00B253CD"/>
    <w:rsid w:val="00B2593F"/>
    <w:rsid w:val="00B26818"/>
    <w:rsid w:val="00B27918"/>
    <w:rsid w:val="00B27A52"/>
    <w:rsid w:val="00B27C3B"/>
    <w:rsid w:val="00B31109"/>
    <w:rsid w:val="00B31269"/>
    <w:rsid w:val="00B31A5A"/>
    <w:rsid w:val="00B321DB"/>
    <w:rsid w:val="00B33528"/>
    <w:rsid w:val="00B3588F"/>
    <w:rsid w:val="00B3632B"/>
    <w:rsid w:val="00B366CC"/>
    <w:rsid w:val="00B36E54"/>
    <w:rsid w:val="00B3722A"/>
    <w:rsid w:val="00B375A2"/>
    <w:rsid w:val="00B3764B"/>
    <w:rsid w:val="00B37BAA"/>
    <w:rsid w:val="00B37BCC"/>
    <w:rsid w:val="00B4017F"/>
    <w:rsid w:val="00B40DEF"/>
    <w:rsid w:val="00B41455"/>
    <w:rsid w:val="00B4165E"/>
    <w:rsid w:val="00B41AA9"/>
    <w:rsid w:val="00B42307"/>
    <w:rsid w:val="00B42E07"/>
    <w:rsid w:val="00B4395A"/>
    <w:rsid w:val="00B44341"/>
    <w:rsid w:val="00B44FAA"/>
    <w:rsid w:val="00B45917"/>
    <w:rsid w:val="00B45BD7"/>
    <w:rsid w:val="00B46938"/>
    <w:rsid w:val="00B46B4C"/>
    <w:rsid w:val="00B47602"/>
    <w:rsid w:val="00B501BD"/>
    <w:rsid w:val="00B52101"/>
    <w:rsid w:val="00B539DB"/>
    <w:rsid w:val="00B54A22"/>
    <w:rsid w:val="00B55535"/>
    <w:rsid w:val="00B55AA2"/>
    <w:rsid w:val="00B55DBE"/>
    <w:rsid w:val="00B56951"/>
    <w:rsid w:val="00B571A6"/>
    <w:rsid w:val="00B5779F"/>
    <w:rsid w:val="00B57DD8"/>
    <w:rsid w:val="00B60508"/>
    <w:rsid w:val="00B60781"/>
    <w:rsid w:val="00B60972"/>
    <w:rsid w:val="00B60B71"/>
    <w:rsid w:val="00B60D93"/>
    <w:rsid w:val="00B61166"/>
    <w:rsid w:val="00B61253"/>
    <w:rsid w:val="00B616E7"/>
    <w:rsid w:val="00B62757"/>
    <w:rsid w:val="00B634E8"/>
    <w:rsid w:val="00B65AE8"/>
    <w:rsid w:val="00B6649F"/>
    <w:rsid w:val="00B66EFB"/>
    <w:rsid w:val="00B67695"/>
    <w:rsid w:val="00B7065F"/>
    <w:rsid w:val="00B70AD2"/>
    <w:rsid w:val="00B71144"/>
    <w:rsid w:val="00B712BE"/>
    <w:rsid w:val="00B713AD"/>
    <w:rsid w:val="00B7148F"/>
    <w:rsid w:val="00B719C9"/>
    <w:rsid w:val="00B730B5"/>
    <w:rsid w:val="00B744BB"/>
    <w:rsid w:val="00B75151"/>
    <w:rsid w:val="00B7570F"/>
    <w:rsid w:val="00B75B1E"/>
    <w:rsid w:val="00B75EF1"/>
    <w:rsid w:val="00B7607C"/>
    <w:rsid w:val="00B76DA8"/>
    <w:rsid w:val="00B77A83"/>
    <w:rsid w:val="00B80020"/>
    <w:rsid w:val="00B80329"/>
    <w:rsid w:val="00B8095A"/>
    <w:rsid w:val="00B809EB"/>
    <w:rsid w:val="00B80CD8"/>
    <w:rsid w:val="00B8133A"/>
    <w:rsid w:val="00B81726"/>
    <w:rsid w:val="00B83640"/>
    <w:rsid w:val="00B838F0"/>
    <w:rsid w:val="00B84850"/>
    <w:rsid w:val="00B84860"/>
    <w:rsid w:val="00B85A69"/>
    <w:rsid w:val="00B86377"/>
    <w:rsid w:val="00B86803"/>
    <w:rsid w:val="00B86969"/>
    <w:rsid w:val="00B90113"/>
    <w:rsid w:val="00B90223"/>
    <w:rsid w:val="00B905B7"/>
    <w:rsid w:val="00B90BA3"/>
    <w:rsid w:val="00B915F9"/>
    <w:rsid w:val="00B916B6"/>
    <w:rsid w:val="00B92182"/>
    <w:rsid w:val="00B92385"/>
    <w:rsid w:val="00B93052"/>
    <w:rsid w:val="00B95CC0"/>
    <w:rsid w:val="00B96419"/>
    <w:rsid w:val="00B96C7A"/>
    <w:rsid w:val="00B97657"/>
    <w:rsid w:val="00B97F32"/>
    <w:rsid w:val="00BA003B"/>
    <w:rsid w:val="00BA017C"/>
    <w:rsid w:val="00BA0AE1"/>
    <w:rsid w:val="00BA13B5"/>
    <w:rsid w:val="00BA239E"/>
    <w:rsid w:val="00BA316D"/>
    <w:rsid w:val="00BA3436"/>
    <w:rsid w:val="00BA3F39"/>
    <w:rsid w:val="00BA41D4"/>
    <w:rsid w:val="00BA45EE"/>
    <w:rsid w:val="00BA4DCF"/>
    <w:rsid w:val="00BA6D15"/>
    <w:rsid w:val="00BA7EF8"/>
    <w:rsid w:val="00BB2286"/>
    <w:rsid w:val="00BB37C3"/>
    <w:rsid w:val="00BB390D"/>
    <w:rsid w:val="00BB4116"/>
    <w:rsid w:val="00BB5846"/>
    <w:rsid w:val="00BB5C91"/>
    <w:rsid w:val="00BB6117"/>
    <w:rsid w:val="00BB64E5"/>
    <w:rsid w:val="00BB7EBC"/>
    <w:rsid w:val="00BC0D00"/>
    <w:rsid w:val="00BC176A"/>
    <w:rsid w:val="00BC1855"/>
    <w:rsid w:val="00BC1DB4"/>
    <w:rsid w:val="00BC472D"/>
    <w:rsid w:val="00BC4A8D"/>
    <w:rsid w:val="00BC502B"/>
    <w:rsid w:val="00BC54D7"/>
    <w:rsid w:val="00BC58FB"/>
    <w:rsid w:val="00BC5D64"/>
    <w:rsid w:val="00BC6F8C"/>
    <w:rsid w:val="00BC7663"/>
    <w:rsid w:val="00BD1D26"/>
    <w:rsid w:val="00BD2064"/>
    <w:rsid w:val="00BD2526"/>
    <w:rsid w:val="00BD2FC4"/>
    <w:rsid w:val="00BD3166"/>
    <w:rsid w:val="00BD33B2"/>
    <w:rsid w:val="00BD3D39"/>
    <w:rsid w:val="00BD6402"/>
    <w:rsid w:val="00BD73DC"/>
    <w:rsid w:val="00BD7B5E"/>
    <w:rsid w:val="00BD7C7B"/>
    <w:rsid w:val="00BE0102"/>
    <w:rsid w:val="00BE01E9"/>
    <w:rsid w:val="00BE1792"/>
    <w:rsid w:val="00BE3BFA"/>
    <w:rsid w:val="00BE3C1D"/>
    <w:rsid w:val="00BE3D8A"/>
    <w:rsid w:val="00BE3DA8"/>
    <w:rsid w:val="00BE40D4"/>
    <w:rsid w:val="00BE40E5"/>
    <w:rsid w:val="00BE67E9"/>
    <w:rsid w:val="00BE6C1F"/>
    <w:rsid w:val="00BE793F"/>
    <w:rsid w:val="00BF043C"/>
    <w:rsid w:val="00BF072D"/>
    <w:rsid w:val="00BF1775"/>
    <w:rsid w:val="00BF31AE"/>
    <w:rsid w:val="00BF4431"/>
    <w:rsid w:val="00BF525C"/>
    <w:rsid w:val="00BF54C8"/>
    <w:rsid w:val="00BF5C89"/>
    <w:rsid w:val="00C001FE"/>
    <w:rsid w:val="00C02269"/>
    <w:rsid w:val="00C023BA"/>
    <w:rsid w:val="00C02FBF"/>
    <w:rsid w:val="00C03406"/>
    <w:rsid w:val="00C03627"/>
    <w:rsid w:val="00C03F35"/>
    <w:rsid w:val="00C05FD3"/>
    <w:rsid w:val="00C06D83"/>
    <w:rsid w:val="00C06EB7"/>
    <w:rsid w:val="00C0729A"/>
    <w:rsid w:val="00C07F25"/>
    <w:rsid w:val="00C10448"/>
    <w:rsid w:val="00C104E8"/>
    <w:rsid w:val="00C10F43"/>
    <w:rsid w:val="00C11A7A"/>
    <w:rsid w:val="00C1213B"/>
    <w:rsid w:val="00C12225"/>
    <w:rsid w:val="00C12659"/>
    <w:rsid w:val="00C12E7F"/>
    <w:rsid w:val="00C13710"/>
    <w:rsid w:val="00C13D33"/>
    <w:rsid w:val="00C14F55"/>
    <w:rsid w:val="00C14F8F"/>
    <w:rsid w:val="00C1562D"/>
    <w:rsid w:val="00C162C2"/>
    <w:rsid w:val="00C164EB"/>
    <w:rsid w:val="00C1724C"/>
    <w:rsid w:val="00C17873"/>
    <w:rsid w:val="00C20A19"/>
    <w:rsid w:val="00C22646"/>
    <w:rsid w:val="00C22775"/>
    <w:rsid w:val="00C22E13"/>
    <w:rsid w:val="00C23291"/>
    <w:rsid w:val="00C23321"/>
    <w:rsid w:val="00C23881"/>
    <w:rsid w:val="00C23A4C"/>
    <w:rsid w:val="00C23AB9"/>
    <w:rsid w:val="00C23DEF"/>
    <w:rsid w:val="00C25299"/>
    <w:rsid w:val="00C25631"/>
    <w:rsid w:val="00C26AB5"/>
    <w:rsid w:val="00C26D3E"/>
    <w:rsid w:val="00C26D7E"/>
    <w:rsid w:val="00C27595"/>
    <w:rsid w:val="00C27A71"/>
    <w:rsid w:val="00C27C18"/>
    <w:rsid w:val="00C27E16"/>
    <w:rsid w:val="00C30328"/>
    <w:rsid w:val="00C305E3"/>
    <w:rsid w:val="00C306C0"/>
    <w:rsid w:val="00C3096B"/>
    <w:rsid w:val="00C309A3"/>
    <w:rsid w:val="00C30E7B"/>
    <w:rsid w:val="00C31EB8"/>
    <w:rsid w:val="00C329E3"/>
    <w:rsid w:val="00C33340"/>
    <w:rsid w:val="00C33BFA"/>
    <w:rsid w:val="00C34B7D"/>
    <w:rsid w:val="00C34DDF"/>
    <w:rsid w:val="00C36845"/>
    <w:rsid w:val="00C37288"/>
    <w:rsid w:val="00C4011C"/>
    <w:rsid w:val="00C407E8"/>
    <w:rsid w:val="00C40C55"/>
    <w:rsid w:val="00C412EB"/>
    <w:rsid w:val="00C4203C"/>
    <w:rsid w:val="00C42865"/>
    <w:rsid w:val="00C438A0"/>
    <w:rsid w:val="00C44612"/>
    <w:rsid w:val="00C44DEE"/>
    <w:rsid w:val="00C464D2"/>
    <w:rsid w:val="00C46CEF"/>
    <w:rsid w:val="00C4727F"/>
    <w:rsid w:val="00C47379"/>
    <w:rsid w:val="00C47D5E"/>
    <w:rsid w:val="00C5085C"/>
    <w:rsid w:val="00C50FBA"/>
    <w:rsid w:val="00C51893"/>
    <w:rsid w:val="00C51AE7"/>
    <w:rsid w:val="00C51EE2"/>
    <w:rsid w:val="00C52CD0"/>
    <w:rsid w:val="00C537C8"/>
    <w:rsid w:val="00C54010"/>
    <w:rsid w:val="00C5407D"/>
    <w:rsid w:val="00C54381"/>
    <w:rsid w:val="00C54B82"/>
    <w:rsid w:val="00C560E3"/>
    <w:rsid w:val="00C56DF0"/>
    <w:rsid w:val="00C57315"/>
    <w:rsid w:val="00C57568"/>
    <w:rsid w:val="00C57645"/>
    <w:rsid w:val="00C5786A"/>
    <w:rsid w:val="00C6073C"/>
    <w:rsid w:val="00C60F6B"/>
    <w:rsid w:val="00C61001"/>
    <w:rsid w:val="00C61403"/>
    <w:rsid w:val="00C6367A"/>
    <w:rsid w:val="00C63820"/>
    <w:rsid w:val="00C64655"/>
    <w:rsid w:val="00C6521E"/>
    <w:rsid w:val="00C65E0D"/>
    <w:rsid w:val="00C66444"/>
    <w:rsid w:val="00C66C92"/>
    <w:rsid w:val="00C67214"/>
    <w:rsid w:val="00C67833"/>
    <w:rsid w:val="00C70DFE"/>
    <w:rsid w:val="00C70E71"/>
    <w:rsid w:val="00C710AE"/>
    <w:rsid w:val="00C7127B"/>
    <w:rsid w:val="00C7144A"/>
    <w:rsid w:val="00C718E0"/>
    <w:rsid w:val="00C7193A"/>
    <w:rsid w:val="00C71F95"/>
    <w:rsid w:val="00C71FB1"/>
    <w:rsid w:val="00C7228C"/>
    <w:rsid w:val="00C72ACA"/>
    <w:rsid w:val="00C73D54"/>
    <w:rsid w:val="00C73EF4"/>
    <w:rsid w:val="00C7413A"/>
    <w:rsid w:val="00C743FF"/>
    <w:rsid w:val="00C747BF"/>
    <w:rsid w:val="00C756ED"/>
    <w:rsid w:val="00C75B85"/>
    <w:rsid w:val="00C77BB3"/>
    <w:rsid w:val="00C80000"/>
    <w:rsid w:val="00C8083A"/>
    <w:rsid w:val="00C80DB2"/>
    <w:rsid w:val="00C80FB0"/>
    <w:rsid w:val="00C81F10"/>
    <w:rsid w:val="00C82BC5"/>
    <w:rsid w:val="00C83A7E"/>
    <w:rsid w:val="00C84030"/>
    <w:rsid w:val="00C85AE4"/>
    <w:rsid w:val="00C85D68"/>
    <w:rsid w:val="00C86524"/>
    <w:rsid w:val="00C86A34"/>
    <w:rsid w:val="00C86F4D"/>
    <w:rsid w:val="00C87D02"/>
    <w:rsid w:val="00C87EB2"/>
    <w:rsid w:val="00C908B3"/>
    <w:rsid w:val="00C917A9"/>
    <w:rsid w:val="00C91BF3"/>
    <w:rsid w:val="00C92B93"/>
    <w:rsid w:val="00C92C51"/>
    <w:rsid w:val="00C92CAB"/>
    <w:rsid w:val="00C9301E"/>
    <w:rsid w:val="00C937E5"/>
    <w:rsid w:val="00C93C30"/>
    <w:rsid w:val="00C94723"/>
    <w:rsid w:val="00C9552F"/>
    <w:rsid w:val="00C957E1"/>
    <w:rsid w:val="00C9640D"/>
    <w:rsid w:val="00C96498"/>
    <w:rsid w:val="00C96CE2"/>
    <w:rsid w:val="00CA0085"/>
    <w:rsid w:val="00CA019D"/>
    <w:rsid w:val="00CA0AEB"/>
    <w:rsid w:val="00CA132E"/>
    <w:rsid w:val="00CA1920"/>
    <w:rsid w:val="00CA1B85"/>
    <w:rsid w:val="00CA1D12"/>
    <w:rsid w:val="00CA218C"/>
    <w:rsid w:val="00CA21EB"/>
    <w:rsid w:val="00CA2B03"/>
    <w:rsid w:val="00CA30D2"/>
    <w:rsid w:val="00CA35C2"/>
    <w:rsid w:val="00CA37BC"/>
    <w:rsid w:val="00CA3A55"/>
    <w:rsid w:val="00CA4885"/>
    <w:rsid w:val="00CA505C"/>
    <w:rsid w:val="00CA5481"/>
    <w:rsid w:val="00CA5AEE"/>
    <w:rsid w:val="00CA5C0F"/>
    <w:rsid w:val="00CA6164"/>
    <w:rsid w:val="00CA6864"/>
    <w:rsid w:val="00CA70AD"/>
    <w:rsid w:val="00CA75EB"/>
    <w:rsid w:val="00CB0325"/>
    <w:rsid w:val="00CB0BE2"/>
    <w:rsid w:val="00CB2E9D"/>
    <w:rsid w:val="00CB3027"/>
    <w:rsid w:val="00CB47F2"/>
    <w:rsid w:val="00CB4853"/>
    <w:rsid w:val="00CB5B7A"/>
    <w:rsid w:val="00CB5DB3"/>
    <w:rsid w:val="00CB621F"/>
    <w:rsid w:val="00CB642B"/>
    <w:rsid w:val="00CB6A0E"/>
    <w:rsid w:val="00CB7387"/>
    <w:rsid w:val="00CB7C17"/>
    <w:rsid w:val="00CC03C1"/>
    <w:rsid w:val="00CC053B"/>
    <w:rsid w:val="00CC0E22"/>
    <w:rsid w:val="00CC1FB2"/>
    <w:rsid w:val="00CC2540"/>
    <w:rsid w:val="00CC289D"/>
    <w:rsid w:val="00CC2CA7"/>
    <w:rsid w:val="00CC2DF5"/>
    <w:rsid w:val="00CC2E6C"/>
    <w:rsid w:val="00CC3416"/>
    <w:rsid w:val="00CC3DC6"/>
    <w:rsid w:val="00CC4E63"/>
    <w:rsid w:val="00CC6149"/>
    <w:rsid w:val="00CC68FB"/>
    <w:rsid w:val="00CC7667"/>
    <w:rsid w:val="00CC7998"/>
    <w:rsid w:val="00CD09E2"/>
    <w:rsid w:val="00CD13DF"/>
    <w:rsid w:val="00CD1FB4"/>
    <w:rsid w:val="00CD20BD"/>
    <w:rsid w:val="00CD29D5"/>
    <w:rsid w:val="00CD3A52"/>
    <w:rsid w:val="00CD5386"/>
    <w:rsid w:val="00CD5A03"/>
    <w:rsid w:val="00CD5A8C"/>
    <w:rsid w:val="00CD5AEE"/>
    <w:rsid w:val="00CD5DC0"/>
    <w:rsid w:val="00CD6D0B"/>
    <w:rsid w:val="00CD730D"/>
    <w:rsid w:val="00CD7E09"/>
    <w:rsid w:val="00CD7F1D"/>
    <w:rsid w:val="00CE0077"/>
    <w:rsid w:val="00CE0B4E"/>
    <w:rsid w:val="00CE12D5"/>
    <w:rsid w:val="00CE1BB5"/>
    <w:rsid w:val="00CE2991"/>
    <w:rsid w:val="00CE380A"/>
    <w:rsid w:val="00CE51C3"/>
    <w:rsid w:val="00CE555E"/>
    <w:rsid w:val="00CF0283"/>
    <w:rsid w:val="00CF1079"/>
    <w:rsid w:val="00CF19D5"/>
    <w:rsid w:val="00CF3A5B"/>
    <w:rsid w:val="00CF3F5F"/>
    <w:rsid w:val="00CF4291"/>
    <w:rsid w:val="00CF45FE"/>
    <w:rsid w:val="00CF4DD0"/>
    <w:rsid w:val="00CF57DB"/>
    <w:rsid w:val="00CF635C"/>
    <w:rsid w:val="00CF6818"/>
    <w:rsid w:val="00D0096C"/>
    <w:rsid w:val="00D013C6"/>
    <w:rsid w:val="00D023A2"/>
    <w:rsid w:val="00D028E5"/>
    <w:rsid w:val="00D02DA5"/>
    <w:rsid w:val="00D03BD9"/>
    <w:rsid w:val="00D04423"/>
    <w:rsid w:val="00D05B4B"/>
    <w:rsid w:val="00D06E58"/>
    <w:rsid w:val="00D10279"/>
    <w:rsid w:val="00D109D7"/>
    <w:rsid w:val="00D10B91"/>
    <w:rsid w:val="00D10DA5"/>
    <w:rsid w:val="00D11057"/>
    <w:rsid w:val="00D11259"/>
    <w:rsid w:val="00D11403"/>
    <w:rsid w:val="00D118EC"/>
    <w:rsid w:val="00D12FB0"/>
    <w:rsid w:val="00D13AD6"/>
    <w:rsid w:val="00D13E48"/>
    <w:rsid w:val="00D1546F"/>
    <w:rsid w:val="00D15DB6"/>
    <w:rsid w:val="00D15EA9"/>
    <w:rsid w:val="00D165B7"/>
    <w:rsid w:val="00D16BF8"/>
    <w:rsid w:val="00D170FA"/>
    <w:rsid w:val="00D17A03"/>
    <w:rsid w:val="00D20347"/>
    <w:rsid w:val="00D2042E"/>
    <w:rsid w:val="00D205B5"/>
    <w:rsid w:val="00D213BD"/>
    <w:rsid w:val="00D214DC"/>
    <w:rsid w:val="00D21650"/>
    <w:rsid w:val="00D222CF"/>
    <w:rsid w:val="00D22312"/>
    <w:rsid w:val="00D2257B"/>
    <w:rsid w:val="00D228EE"/>
    <w:rsid w:val="00D2379C"/>
    <w:rsid w:val="00D25023"/>
    <w:rsid w:val="00D25248"/>
    <w:rsid w:val="00D267A9"/>
    <w:rsid w:val="00D30441"/>
    <w:rsid w:val="00D30A68"/>
    <w:rsid w:val="00D31292"/>
    <w:rsid w:val="00D313E9"/>
    <w:rsid w:val="00D31600"/>
    <w:rsid w:val="00D326BE"/>
    <w:rsid w:val="00D34304"/>
    <w:rsid w:val="00D34941"/>
    <w:rsid w:val="00D34C1C"/>
    <w:rsid w:val="00D35312"/>
    <w:rsid w:val="00D35BDB"/>
    <w:rsid w:val="00D35E01"/>
    <w:rsid w:val="00D40211"/>
    <w:rsid w:val="00D408DD"/>
    <w:rsid w:val="00D4152D"/>
    <w:rsid w:val="00D417B4"/>
    <w:rsid w:val="00D446D5"/>
    <w:rsid w:val="00D449F1"/>
    <w:rsid w:val="00D44A2F"/>
    <w:rsid w:val="00D45533"/>
    <w:rsid w:val="00D4761B"/>
    <w:rsid w:val="00D47D23"/>
    <w:rsid w:val="00D47ED0"/>
    <w:rsid w:val="00D509C5"/>
    <w:rsid w:val="00D509C8"/>
    <w:rsid w:val="00D50E7E"/>
    <w:rsid w:val="00D513AB"/>
    <w:rsid w:val="00D524D5"/>
    <w:rsid w:val="00D53827"/>
    <w:rsid w:val="00D53A0A"/>
    <w:rsid w:val="00D53CAE"/>
    <w:rsid w:val="00D549D6"/>
    <w:rsid w:val="00D552E3"/>
    <w:rsid w:val="00D55352"/>
    <w:rsid w:val="00D55D99"/>
    <w:rsid w:val="00D563C8"/>
    <w:rsid w:val="00D5664C"/>
    <w:rsid w:val="00D56A6C"/>
    <w:rsid w:val="00D56ED0"/>
    <w:rsid w:val="00D57492"/>
    <w:rsid w:val="00D57C05"/>
    <w:rsid w:val="00D606BA"/>
    <w:rsid w:val="00D613C7"/>
    <w:rsid w:val="00D617F9"/>
    <w:rsid w:val="00D61F2E"/>
    <w:rsid w:val="00D62359"/>
    <w:rsid w:val="00D625F0"/>
    <w:rsid w:val="00D6265A"/>
    <w:rsid w:val="00D62C98"/>
    <w:rsid w:val="00D62F1D"/>
    <w:rsid w:val="00D63B45"/>
    <w:rsid w:val="00D64270"/>
    <w:rsid w:val="00D659DC"/>
    <w:rsid w:val="00D66026"/>
    <w:rsid w:val="00D664FE"/>
    <w:rsid w:val="00D667F0"/>
    <w:rsid w:val="00D66BD3"/>
    <w:rsid w:val="00D67238"/>
    <w:rsid w:val="00D67EDC"/>
    <w:rsid w:val="00D70188"/>
    <w:rsid w:val="00D70212"/>
    <w:rsid w:val="00D70EF6"/>
    <w:rsid w:val="00D71556"/>
    <w:rsid w:val="00D72A60"/>
    <w:rsid w:val="00D7389D"/>
    <w:rsid w:val="00D740B6"/>
    <w:rsid w:val="00D751C9"/>
    <w:rsid w:val="00D75B53"/>
    <w:rsid w:val="00D76F58"/>
    <w:rsid w:val="00D77377"/>
    <w:rsid w:val="00D7763B"/>
    <w:rsid w:val="00D80667"/>
    <w:rsid w:val="00D807DE"/>
    <w:rsid w:val="00D8084E"/>
    <w:rsid w:val="00D80B4E"/>
    <w:rsid w:val="00D80B80"/>
    <w:rsid w:val="00D8149C"/>
    <w:rsid w:val="00D82CD0"/>
    <w:rsid w:val="00D8308E"/>
    <w:rsid w:val="00D83580"/>
    <w:rsid w:val="00D84058"/>
    <w:rsid w:val="00D84249"/>
    <w:rsid w:val="00D8443A"/>
    <w:rsid w:val="00D8476F"/>
    <w:rsid w:val="00D85BEC"/>
    <w:rsid w:val="00D868FB"/>
    <w:rsid w:val="00D86E24"/>
    <w:rsid w:val="00D87013"/>
    <w:rsid w:val="00D90A03"/>
    <w:rsid w:val="00D90DB2"/>
    <w:rsid w:val="00D90E05"/>
    <w:rsid w:val="00D91AE4"/>
    <w:rsid w:val="00D92965"/>
    <w:rsid w:val="00D93CE8"/>
    <w:rsid w:val="00D945E0"/>
    <w:rsid w:val="00D9490F"/>
    <w:rsid w:val="00D9594B"/>
    <w:rsid w:val="00D95E48"/>
    <w:rsid w:val="00D96140"/>
    <w:rsid w:val="00D9633F"/>
    <w:rsid w:val="00D96CED"/>
    <w:rsid w:val="00D96D85"/>
    <w:rsid w:val="00D971FA"/>
    <w:rsid w:val="00D97272"/>
    <w:rsid w:val="00D973C9"/>
    <w:rsid w:val="00D973E1"/>
    <w:rsid w:val="00D97C09"/>
    <w:rsid w:val="00DA09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6BC"/>
    <w:rsid w:val="00DB178F"/>
    <w:rsid w:val="00DB17E2"/>
    <w:rsid w:val="00DB35D2"/>
    <w:rsid w:val="00DB4051"/>
    <w:rsid w:val="00DB428F"/>
    <w:rsid w:val="00DB5BBD"/>
    <w:rsid w:val="00DB5E8B"/>
    <w:rsid w:val="00DB65C0"/>
    <w:rsid w:val="00DB7045"/>
    <w:rsid w:val="00DB71B6"/>
    <w:rsid w:val="00DB7748"/>
    <w:rsid w:val="00DC00D9"/>
    <w:rsid w:val="00DC108F"/>
    <w:rsid w:val="00DC1264"/>
    <w:rsid w:val="00DC2030"/>
    <w:rsid w:val="00DC2778"/>
    <w:rsid w:val="00DC29E1"/>
    <w:rsid w:val="00DC2DEF"/>
    <w:rsid w:val="00DC483A"/>
    <w:rsid w:val="00DC6670"/>
    <w:rsid w:val="00DC7DDA"/>
    <w:rsid w:val="00DD00F9"/>
    <w:rsid w:val="00DD100F"/>
    <w:rsid w:val="00DD17F9"/>
    <w:rsid w:val="00DD1F7B"/>
    <w:rsid w:val="00DD31D8"/>
    <w:rsid w:val="00DD337C"/>
    <w:rsid w:val="00DD4B08"/>
    <w:rsid w:val="00DD59F4"/>
    <w:rsid w:val="00DD63CF"/>
    <w:rsid w:val="00DD67C4"/>
    <w:rsid w:val="00DD67DB"/>
    <w:rsid w:val="00DD7A93"/>
    <w:rsid w:val="00DD7C71"/>
    <w:rsid w:val="00DE0AFF"/>
    <w:rsid w:val="00DE0B1D"/>
    <w:rsid w:val="00DE202E"/>
    <w:rsid w:val="00DE2230"/>
    <w:rsid w:val="00DE2515"/>
    <w:rsid w:val="00DE275E"/>
    <w:rsid w:val="00DE28AE"/>
    <w:rsid w:val="00DE35E1"/>
    <w:rsid w:val="00DE37C1"/>
    <w:rsid w:val="00DE3F01"/>
    <w:rsid w:val="00DE4700"/>
    <w:rsid w:val="00DE4AD4"/>
    <w:rsid w:val="00DE4BB2"/>
    <w:rsid w:val="00DE4C80"/>
    <w:rsid w:val="00DE52F2"/>
    <w:rsid w:val="00DE53AC"/>
    <w:rsid w:val="00DE5718"/>
    <w:rsid w:val="00DE6B93"/>
    <w:rsid w:val="00DE76E9"/>
    <w:rsid w:val="00DF025E"/>
    <w:rsid w:val="00DF0440"/>
    <w:rsid w:val="00DF0693"/>
    <w:rsid w:val="00DF0824"/>
    <w:rsid w:val="00DF1013"/>
    <w:rsid w:val="00DF20AE"/>
    <w:rsid w:val="00DF255A"/>
    <w:rsid w:val="00DF3245"/>
    <w:rsid w:val="00DF3256"/>
    <w:rsid w:val="00DF33F8"/>
    <w:rsid w:val="00DF39E8"/>
    <w:rsid w:val="00DF4696"/>
    <w:rsid w:val="00DF47B0"/>
    <w:rsid w:val="00DF5299"/>
    <w:rsid w:val="00DF6483"/>
    <w:rsid w:val="00DF73A8"/>
    <w:rsid w:val="00DF7535"/>
    <w:rsid w:val="00DF7768"/>
    <w:rsid w:val="00E004D2"/>
    <w:rsid w:val="00E01E0E"/>
    <w:rsid w:val="00E04284"/>
    <w:rsid w:val="00E060D4"/>
    <w:rsid w:val="00E0642E"/>
    <w:rsid w:val="00E0682D"/>
    <w:rsid w:val="00E06B3F"/>
    <w:rsid w:val="00E077C9"/>
    <w:rsid w:val="00E07C12"/>
    <w:rsid w:val="00E10850"/>
    <w:rsid w:val="00E115E6"/>
    <w:rsid w:val="00E11C3F"/>
    <w:rsid w:val="00E123AF"/>
    <w:rsid w:val="00E12745"/>
    <w:rsid w:val="00E13663"/>
    <w:rsid w:val="00E140EB"/>
    <w:rsid w:val="00E141AF"/>
    <w:rsid w:val="00E14645"/>
    <w:rsid w:val="00E14F43"/>
    <w:rsid w:val="00E15D88"/>
    <w:rsid w:val="00E16C28"/>
    <w:rsid w:val="00E175C1"/>
    <w:rsid w:val="00E1774A"/>
    <w:rsid w:val="00E20817"/>
    <w:rsid w:val="00E21E68"/>
    <w:rsid w:val="00E2358B"/>
    <w:rsid w:val="00E23629"/>
    <w:rsid w:val="00E23ECA"/>
    <w:rsid w:val="00E24A4D"/>
    <w:rsid w:val="00E26CDE"/>
    <w:rsid w:val="00E2756D"/>
    <w:rsid w:val="00E27733"/>
    <w:rsid w:val="00E27F57"/>
    <w:rsid w:val="00E30E79"/>
    <w:rsid w:val="00E32757"/>
    <w:rsid w:val="00E32801"/>
    <w:rsid w:val="00E32E7D"/>
    <w:rsid w:val="00E33553"/>
    <w:rsid w:val="00E33889"/>
    <w:rsid w:val="00E33C55"/>
    <w:rsid w:val="00E34B60"/>
    <w:rsid w:val="00E34BF4"/>
    <w:rsid w:val="00E35AFB"/>
    <w:rsid w:val="00E3615C"/>
    <w:rsid w:val="00E403D1"/>
    <w:rsid w:val="00E4057F"/>
    <w:rsid w:val="00E40BCD"/>
    <w:rsid w:val="00E40CA6"/>
    <w:rsid w:val="00E410B8"/>
    <w:rsid w:val="00E4205E"/>
    <w:rsid w:val="00E424F7"/>
    <w:rsid w:val="00E42DA9"/>
    <w:rsid w:val="00E431AF"/>
    <w:rsid w:val="00E431EF"/>
    <w:rsid w:val="00E439BE"/>
    <w:rsid w:val="00E4530F"/>
    <w:rsid w:val="00E461AE"/>
    <w:rsid w:val="00E4675D"/>
    <w:rsid w:val="00E468C6"/>
    <w:rsid w:val="00E46C57"/>
    <w:rsid w:val="00E47281"/>
    <w:rsid w:val="00E50086"/>
    <w:rsid w:val="00E521DD"/>
    <w:rsid w:val="00E522EE"/>
    <w:rsid w:val="00E52AC2"/>
    <w:rsid w:val="00E53A45"/>
    <w:rsid w:val="00E5456A"/>
    <w:rsid w:val="00E553F5"/>
    <w:rsid w:val="00E55C72"/>
    <w:rsid w:val="00E56692"/>
    <w:rsid w:val="00E56EFD"/>
    <w:rsid w:val="00E57737"/>
    <w:rsid w:val="00E60544"/>
    <w:rsid w:val="00E60C55"/>
    <w:rsid w:val="00E612BD"/>
    <w:rsid w:val="00E6206C"/>
    <w:rsid w:val="00E62578"/>
    <w:rsid w:val="00E626D2"/>
    <w:rsid w:val="00E63347"/>
    <w:rsid w:val="00E63729"/>
    <w:rsid w:val="00E637DE"/>
    <w:rsid w:val="00E6423B"/>
    <w:rsid w:val="00E646F7"/>
    <w:rsid w:val="00E64795"/>
    <w:rsid w:val="00E647AA"/>
    <w:rsid w:val="00E648FE"/>
    <w:rsid w:val="00E65090"/>
    <w:rsid w:val="00E65206"/>
    <w:rsid w:val="00E65F6A"/>
    <w:rsid w:val="00E67124"/>
    <w:rsid w:val="00E673EB"/>
    <w:rsid w:val="00E700C8"/>
    <w:rsid w:val="00E703DB"/>
    <w:rsid w:val="00E7147B"/>
    <w:rsid w:val="00E71B4F"/>
    <w:rsid w:val="00E726DD"/>
    <w:rsid w:val="00E72B78"/>
    <w:rsid w:val="00E73B26"/>
    <w:rsid w:val="00E74127"/>
    <w:rsid w:val="00E7599B"/>
    <w:rsid w:val="00E75C87"/>
    <w:rsid w:val="00E75E13"/>
    <w:rsid w:val="00E7647B"/>
    <w:rsid w:val="00E80C60"/>
    <w:rsid w:val="00E80F20"/>
    <w:rsid w:val="00E81E51"/>
    <w:rsid w:val="00E82494"/>
    <w:rsid w:val="00E835F5"/>
    <w:rsid w:val="00E84621"/>
    <w:rsid w:val="00E84CC2"/>
    <w:rsid w:val="00E85329"/>
    <w:rsid w:val="00E85ECF"/>
    <w:rsid w:val="00E864EC"/>
    <w:rsid w:val="00E8775E"/>
    <w:rsid w:val="00E87E88"/>
    <w:rsid w:val="00E87F99"/>
    <w:rsid w:val="00E90115"/>
    <w:rsid w:val="00E91B67"/>
    <w:rsid w:val="00E91DC8"/>
    <w:rsid w:val="00E92165"/>
    <w:rsid w:val="00E947A2"/>
    <w:rsid w:val="00E9481C"/>
    <w:rsid w:val="00E94E90"/>
    <w:rsid w:val="00E95274"/>
    <w:rsid w:val="00E95402"/>
    <w:rsid w:val="00E95E5B"/>
    <w:rsid w:val="00E9674F"/>
    <w:rsid w:val="00E971A9"/>
    <w:rsid w:val="00E97CA9"/>
    <w:rsid w:val="00EA122B"/>
    <w:rsid w:val="00EA1C41"/>
    <w:rsid w:val="00EA208D"/>
    <w:rsid w:val="00EA34C0"/>
    <w:rsid w:val="00EA3681"/>
    <w:rsid w:val="00EA3956"/>
    <w:rsid w:val="00EA3A03"/>
    <w:rsid w:val="00EA4742"/>
    <w:rsid w:val="00EA536D"/>
    <w:rsid w:val="00EA541F"/>
    <w:rsid w:val="00EA7682"/>
    <w:rsid w:val="00EA7C22"/>
    <w:rsid w:val="00EA7C29"/>
    <w:rsid w:val="00EB0E76"/>
    <w:rsid w:val="00EB1298"/>
    <w:rsid w:val="00EB141B"/>
    <w:rsid w:val="00EB14B9"/>
    <w:rsid w:val="00EB3D4A"/>
    <w:rsid w:val="00EB3DED"/>
    <w:rsid w:val="00EB56BD"/>
    <w:rsid w:val="00EB6AFC"/>
    <w:rsid w:val="00EB6E22"/>
    <w:rsid w:val="00EB6F3E"/>
    <w:rsid w:val="00EB77B1"/>
    <w:rsid w:val="00EB7ABF"/>
    <w:rsid w:val="00EB7BFD"/>
    <w:rsid w:val="00EB7CFF"/>
    <w:rsid w:val="00EC022A"/>
    <w:rsid w:val="00EC097E"/>
    <w:rsid w:val="00EC0C3A"/>
    <w:rsid w:val="00EC1996"/>
    <w:rsid w:val="00EC2881"/>
    <w:rsid w:val="00EC2AD5"/>
    <w:rsid w:val="00EC2F67"/>
    <w:rsid w:val="00EC30C0"/>
    <w:rsid w:val="00EC3DA1"/>
    <w:rsid w:val="00EC68BC"/>
    <w:rsid w:val="00EC7019"/>
    <w:rsid w:val="00ED0B83"/>
    <w:rsid w:val="00ED17C1"/>
    <w:rsid w:val="00ED21DA"/>
    <w:rsid w:val="00ED252E"/>
    <w:rsid w:val="00ED430D"/>
    <w:rsid w:val="00ED4D45"/>
    <w:rsid w:val="00ED4D51"/>
    <w:rsid w:val="00ED52ED"/>
    <w:rsid w:val="00ED61D2"/>
    <w:rsid w:val="00ED74B1"/>
    <w:rsid w:val="00ED79DA"/>
    <w:rsid w:val="00EE0786"/>
    <w:rsid w:val="00EE0D73"/>
    <w:rsid w:val="00EE1BDF"/>
    <w:rsid w:val="00EE2D84"/>
    <w:rsid w:val="00EE3C2F"/>
    <w:rsid w:val="00EE3D60"/>
    <w:rsid w:val="00EE4389"/>
    <w:rsid w:val="00EE44EF"/>
    <w:rsid w:val="00EE54E7"/>
    <w:rsid w:val="00EE55BB"/>
    <w:rsid w:val="00EE6051"/>
    <w:rsid w:val="00EE61EF"/>
    <w:rsid w:val="00EF1724"/>
    <w:rsid w:val="00EF2741"/>
    <w:rsid w:val="00EF2938"/>
    <w:rsid w:val="00EF378C"/>
    <w:rsid w:val="00EF4536"/>
    <w:rsid w:val="00EF463B"/>
    <w:rsid w:val="00EF53BD"/>
    <w:rsid w:val="00EF58C3"/>
    <w:rsid w:val="00EF5DE0"/>
    <w:rsid w:val="00EF63A0"/>
    <w:rsid w:val="00EF740E"/>
    <w:rsid w:val="00F01220"/>
    <w:rsid w:val="00F01E14"/>
    <w:rsid w:val="00F021A2"/>
    <w:rsid w:val="00F02E1D"/>
    <w:rsid w:val="00F035E6"/>
    <w:rsid w:val="00F03966"/>
    <w:rsid w:val="00F04F25"/>
    <w:rsid w:val="00F04FFA"/>
    <w:rsid w:val="00F051A3"/>
    <w:rsid w:val="00F056D6"/>
    <w:rsid w:val="00F057F8"/>
    <w:rsid w:val="00F05AF8"/>
    <w:rsid w:val="00F072EA"/>
    <w:rsid w:val="00F07872"/>
    <w:rsid w:val="00F079C1"/>
    <w:rsid w:val="00F07E34"/>
    <w:rsid w:val="00F102AD"/>
    <w:rsid w:val="00F1109C"/>
    <w:rsid w:val="00F11467"/>
    <w:rsid w:val="00F1280B"/>
    <w:rsid w:val="00F12ED8"/>
    <w:rsid w:val="00F13E33"/>
    <w:rsid w:val="00F13E57"/>
    <w:rsid w:val="00F147F1"/>
    <w:rsid w:val="00F14A8B"/>
    <w:rsid w:val="00F14E7E"/>
    <w:rsid w:val="00F15782"/>
    <w:rsid w:val="00F16729"/>
    <w:rsid w:val="00F174F8"/>
    <w:rsid w:val="00F1754E"/>
    <w:rsid w:val="00F17D0D"/>
    <w:rsid w:val="00F206B2"/>
    <w:rsid w:val="00F20C71"/>
    <w:rsid w:val="00F20EA0"/>
    <w:rsid w:val="00F2278E"/>
    <w:rsid w:val="00F22DD9"/>
    <w:rsid w:val="00F22F21"/>
    <w:rsid w:val="00F23132"/>
    <w:rsid w:val="00F235CB"/>
    <w:rsid w:val="00F246A8"/>
    <w:rsid w:val="00F2559F"/>
    <w:rsid w:val="00F258A8"/>
    <w:rsid w:val="00F25A5B"/>
    <w:rsid w:val="00F25E2F"/>
    <w:rsid w:val="00F2677F"/>
    <w:rsid w:val="00F2683B"/>
    <w:rsid w:val="00F27611"/>
    <w:rsid w:val="00F27A39"/>
    <w:rsid w:val="00F27A47"/>
    <w:rsid w:val="00F27F7D"/>
    <w:rsid w:val="00F30729"/>
    <w:rsid w:val="00F30C3A"/>
    <w:rsid w:val="00F315E7"/>
    <w:rsid w:val="00F323BC"/>
    <w:rsid w:val="00F323D0"/>
    <w:rsid w:val="00F33B01"/>
    <w:rsid w:val="00F34F2A"/>
    <w:rsid w:val="00F35494"/>
    <w:rsid w:val="00F3552A"/>
    <w:rsid w:val="00F3653C"/>
    <w:rsid w:val="00F374C8"/>
    <w:rsid w:val="00F37F3A"/>
    <w:rsid w:val="00F40087"/>
    <w:rsid w:val="00F402B7"/>
    <w:rsid w:val="00F40439"/>
    <w:rsid w:val="00F40760"/>
    <w:rsid w:val="00F410D0"/>
    <w:rsid w:val="00F416D3"/>
    <w:rsid w:val="00F419A8"/>
    <w:rsid w:val="00F41A02"/>
    <w:rsid w:val="00F42957"/>
    <w:rsid w:val="00F4331D"/>
    <w:rsid w:val="00F444D8"/>
    <w:rsid w:val="00F4468E"/>
    <w:rsid w:val="00F44740"/>
    <w:rsid w:val="00F456FC"/>
    <w:rsid w:val="00F46063"/>
    <w:rsid w:val="00F463BE"/>
    <w:rsid w:val="00F463CC"/>
    <w:rsid w:val="00F47D2E"/>
    <w:rsid w:val="00F509C2"/>
    <w:rsid w:val="00F50CB0"/>
    <w:rsid w:val="00F51E57"/>
    <w:rsid w:val="00F5296C"/>
    <w:rsid w:val="00F529AE"/>
    <w:rsid w:val="00F52FB3"/>
    <w:rsid w:val="00F53334"/>
    <w:rsid w:val="00F543DF"/>
    <w:rsid w:val="00F54E34"/>
    <w:rsid w:val="00F54F57"/>
    <w:rsid w:val="00F55D4A"/>
    <w:rsid w:val="00F571BA"/>
    <w:rsid w:val="00F574F8"/>
    <w:rsid w:val="00F60FDB"/>
    <w:rsid w:val="00F61786"/>
    <w:rsid w:val="00F62FE4"/>
    <w:rsid w:val="00F640FC"/>
    <w:rsid w:val="00F656EE"/>
    <w:rsid w:val="00F662BB"/>
    <w:rsid w:val="00F674B3"/>
    <w:rsid w:val="00F6793A"/>
    <w:rsid w:val="00F67AF2"/>
    <w:rsid w:val="00F70886"/>
    <w:rsid w:val="00F70B4A"/>
    <w:rsid w:val="00F71A4A"/>
    <w:rsid w:val="00F72BB8"/>
    <w:rsid w:val="00F732C9"/>
    <w:rsid w:val="00F738A0"/>
    <w:rsid w:val="00F73B17"/>
    <w:rsid w:val="00F73C50"/>
    <w:rsid w:val="00F73CB3"/>
    <w:rsid w:val="00F759AC"/>
    <w:rsid w:val="00F75BD3"/>
    <w:rsid w:val="00F75E68"/>
    <w:rsid w:val="00F76127"/>
    <w:rsid w:val="00F77ACA"/>
    <w:rsid w:val="00F80376"/>
    <w:rsid w:val="00F80442"/>
    <w:rsid w:val="00F80873"/>
    <w:rsid w:val="00F80E20"/>
    <w:rsid w:val="00F81960"/>
    <w:rsid w:val="00F82028"/>
    <w:rsid w:val="00F83718"/>
    <w:rsid w:val="00F84849"/>
    <w:rsid w:val="00F848DC"/>
    <w:rsid w:val="00F848E1"/>
    <w:rsid w:val="00F84950"/>
    <w:rsid w:val="00F852D2"/>
    <w:rsid w:val="00F8557A"/>
    <w:rsid w:val="00F85886"/>
    <w:rsid w:val="00F8676C"/>
    <w:rsid w:val="00F86B20"/>
    <w:rsid w:val="00F86C54"/>
    <w:rsid w:val="00F86F6E"/>
    <w:rsid w:val="00F87326"/>
    <w:rsid w:val="00F9006A"/>
    <w:rsid w:val="00F9088C"/>
    <w:rsid w:val="00F909F5"/>
    <w:rsid w:val="00F90CE3"/>
    <w:rsid w:val="00F91C51"/>
    <w:rsid w:val="00F925AB"/>
    <w:rsid w:val="00F949BB"/>
    <w:rsid w:val="00F95C48"/>
    <w:rsid w:val="00F969E7"/>
    <w:rsid w:val="00F97D29"/>
    <w:rsid w:val="00FA008D"/>
    <w:rsid w:val="00FA03D4"/>
    <w:rsid w:val="00FA0834"/>
    <w:rsid w:val="00FA15FC"/>
    <w:rsid w:val="00FA194B"/>
    <w:rsid w:val="00FA1E38"/>
    <w:rsid w:val="00FA356F"/>
    <w:rsid w:val="00FA3C7F"/>
    <w:rsid w:val="00FA56ED"/>
    <w:rsid w:val="00FA58BC"/>
    <w:rsid w:val="00FA5A2E"/>
    <w:rsid w:val="00FA610B"/>
    <w:rsid w:val="00FA62CC"/>
    <w:rsid w:val="00FA724C"/>
    <w:rsid w:val="00FA72E6"/>
    <w:rsid w:val="00FA77E5"/>
    <w:rsid w:val="00FA77F1"/>
    <w:rsid w:val="00FB05CB"/>
    <w:rsid w:val="00FB06EA"/>
    <w:rsid w:val="00FB0860"/>
    <w:rsid w:val="00FB1580"/>
    <w:rsid w:val="00FB1AD2"/>
    <w:rsid w:val="00FB2628"/>
    <w:rsid w:val="00FB271E"/>
    <w:rsid w:val="00FB2BE1"/>
    <w:rsid w:val="00FB4291"/>
    <w:rsid w:val="00FB45D8"/>
    <w:rsid w:val="00FB49F2"/>
    <w:rsid w:val="00FB58D3"/>
    <w:rsid w:val="00FB78C1"/>
    <w:rsid w:val="00FB7E25"/>
    <w:rsid w:val="00FC03A1"/>
    <w:rsid w:val="00FC03C1"/>
    <w:rsid w:val="00FC224A"/>
    <w:rsid w:val="00FC2A60"/>
    <w:rsid w:val="00FC3DFD"/>
    <w:rsid w:val="00FC43F1"/>
    <w:rsid w:val="00FC4B88"/>
    <w:rsid w:val="00FC4E54"/>
    <w:rsid w:val="00FC53AA"/>
    <w:rsid w:val="00FC53B8"/>
    <w:rsid w:val="00FC5992"/>
    <w:rsid w:val="00FC5B0E"/>
    <w:rsid w:val="00FC5C2B"/>
    <w:rsid w:val="00FC60C2"/>
    <w:rsid w:val="00FC7251"/>
    <w:rsid w:val="00FC7F9F"/>
    <w:rsid w:val="00FC7FF6"/>
    <w:rsid w:val="00FD05C6"/>
    <w:rsid w:val="00FD05E2"/>
    <w:rsid w:val="00FD0D64"/>
    <w:rsid w:val="00FD145C"/>
    <w:rsid w:val="00FD1595"/>
    <w:rsid w:val="00FD25A6"/>
    <w:rsid w:val="00FD2B58"/>
    <w:rsid w:val="00FD3ECA"/>
    <w:rsid w:val="00FD4194"/>
    <w:rsid w:val="00FD4725"/>
    <w:rsid w:val="00FD6026"/>
    <w:rsid w:val="00FD67DE"/>
    <w:rsid w:val="00FD73CF"/>
    <w:rsid w:val="00FD7ADD"/>
    <w:rsid w:val="00FD7B35"/>
    <w:rsid w:val="00FE0457"/>
    <w:rsid w:val="00FE1533"/>
    <w:rsid w:val="00FE2BEC"/>
    <w:rsid w:val="00FE34EE"/>
    <w:rsid w:val="00FE372D"/>
    <w:rsid w:val="00FE3B12"/>
    <w:rsid w:val="00FE4962"/>
    <w:rsid w:val="00FE4E1C"/>
    <w:rsid w:val="00FE68F5"/>
    <w:rsid w:val="00FE6C5E"/>
    <w:rsid w:val="00FE6DD0"/>
    <w:rsid w:val="00FE7F04"/>
    <w:rsid w:val="00FF126A"/>
    <w:rsid w:val="00FF19C6"/>
    <w:rsid w:val="00FF320C"/>
    <w:rsid w:val="00FF4760"/>
    <w:rsid w:val="00FF4AB6"/>
    <w:rsid w:val="00FF6074"/>
    <w:rsid w:val="00FF6D02"/>
    <w:rsid w:val="00FF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1"/>
    <o:shapelayout v:ext="edit">
      <o:idmap v:ext="edit" data="1"/>
    </o:shapelayout>
  </w:shapeDefaults>
  <w:decimalSymbol w:val="."/>
  <w:listSeparator w:val=","/>
  <w14:docId w14:val="5B56CCFA"/>
  <w15:docId w15:val="{77076948-4FA6-4471-B74D-67E47E2BA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3514"/>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 w:type="character" w:styleId="UnresolvedMention">
    <w:name w:val="Unresolved Mention"/>
    <w:basedOn w:val="DefaultParagraphFont"/>
    <w:uiPriority w:val="99"/>
    <w:semiHidden/>
    <w:unhideWhenUsed/>
    <w:rsid w:val="00201C42"/>
    <w:rPr>
      <w:color w:val="808080"/>
      <w:shd w:val="clear" w:color="auto" w:fill="E6E6E6"/>
    </w:rPr>
  </w:style>
  <w:style w:type="paragraph" w:customStyle="1" w:styleId="SourceCode">
    <w:name w:val="Source Code"/>
    <w:basedOn w:val="Normal"/>
    <w:link w:val="SourceCodeChar"/>
    <w:qFormat/>
    <w:rsid w:val="00C11A7A"/>
    <w:rPr>
      <w:rFonts w:ascii="Courier New" w:hAnsi="Courier New" w:cs="Courier New"/>
    </w:rPr>
  </w:style>
  <w:style w:type="character" w:customStyle="1" w:styleId="SourceCodeChar">
    <w:name w:val="Source Code Char"/>
    <w:basedOn w:val="DefaultParagraphFont"/>
    <w:link w:val="SourceCode"/>
    <w:rsid w:val="00C11A7A"/>
    <w:rPr>
      <w:rFonts w:ascii="Courier New" w:hAnsi="Courier New" w:cs="Courier New"/>
      <w:szCs w:val="22"/>
    </w:rPr>
  </w:style>
  <w:style w:type="paragraph" w:customStyle="1" w:styleId="WindowText">
    <w:name w:val="WindowText"/>
    <w:basedOn w:val="Normal"/>
    <w:next w:val="Normal"/>
    <w:link w:val="WindowTextChar"/>
    <w:qFormat/>
    <w:rsid w:val="0034553A"/>
    <w:rPr>
      <w:rFonts w:asciiTheme="minorHAnsi" w:hAnsiTheme="minorHAnsi"/>
    </w:rPr>
  </w:style>
  <w:style w:type="character" w:styleId="Strong">
    <w:name w:val="Strong"/>
    <w:basedOn w:val="DefaultParagraphFont"/>
    <w:qFormat/>
    <w:locked/>
    <w:rsid w:val="0034553A"/>
    <w:rPr>
      <w:b/>
      <w:bCs/>
    </w:rPr>
  </w:style>
  <w:style w:type="character" w:customStyle="1" w:styleId="WindowTextChar">
    <w:name w:val="WindowText Char"/>
    <w:basedOn w:val="DefaultParagraphFont"/>
    <w:link w:val="WindowText"/>
    <w:rsid w:val="0034553A"/>
    <w:rPr>
      <w:rFonts w:asciiTheme="minorHAnsi" w:hAnsiTheme="minorHAns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87">
      <w:bodyDiv w:val="1"/>
      <w:marLeft w:val="0"/>
      <w:marRight w:val="0"/>
      <w:marTop w:val="0"/>
      <w:marBottom w:val="0"/>
      <w:divBdr>
        <w:top w:val="none" w:sz="0" w:space="0" w:color="auto"/>
        <w:left w:val="none" w:sz="0" w:space="0" w:color="auto"/>
        <w:bottom w:val="none" w:sz="0" w:space="0" w:color="auto"/>
        <w:right w:val="none" w:sz="0" w:space="0" w:color="auto"/>
      </w:divBdr>
    </w:div>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91056337">
      <w:bodyDiv w:val="1"/>
      <w:marLeft w:val="0"/>
      <w:marRight w:val="0"/>
      <w:marTop w:val="0"/>
      <w:marBottom w:val="0"/>
      <w:divBdr>
        <w:top w:val="none" w:sz="0" w:space="0" w:color="auto"/>
        <w:left w:val="none" w:sz="0" w:space="0" w:color="auto"/>
        <w:bottom w:val="none" w:sz="0" w:space="0" w:color="auto"/>
        <w:right w:val="none" w:sz="0" w:space="0" w:color="auto"/>
      </w:divBdr>
    </w:div>
    <w:div w:id="155221284">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2955862">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373846291">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57147576">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937828578">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384253353">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94.emf"/><Relationship Id="rId21" Type="http://schemas.openxmlformats.org/officeDocument/2006/relationships/image" Target="media/image4.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mailto:forensics@ncbi.nlm.nih.gov?subject=Question%20regarding%20FAQ" TargetMode="External"/><Relationship Id="rId138" Type="http://schemas.openxmlformats.org/officeDocument/2006/relationships/image" Target="media/image104.png"/><Relationship Id="rId16" Type="http://schemas.openxmlformats.org/officeDocument/2006/relationships/header" Target="header1.xml"/><Relationship Id="rId107" Type="http://schemas.openxmlformats.org/officeDocument/2006/relationships/image" Target="media/image84.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hyperlink" Target="mailto:forensics@ncbi.nlm.nih.gov?subject=Writing%20Export%20Scripts" TargetMode="External"/><Relationship Id="rId128" Type="http://schemas.openxmlformats.org/officeDocument/2006/relationships/image" Target="media/image96.png"/><Relationship Id="rId144" Type="http://schemas.openxmlformats.org/officeDocument/2006/relationships/image" Target="media/image110.png"/><Relationship Id="rId149" Type="http://schemas.openxmlformats.org/officeDocument/2006/relationships/theme" Target="theme/theme1.xml"/><Relationship Id="rId5" Type="http://schemas.openxmlformats.org/officeDocument/2006/relationships/customXml" Target="../customXml/item4.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hyperlink" Target="http://www.cstl.nist.gov/div831/strbase/" TargetMode="External"/><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image" Target="file:///C:\Users\goorrob\Documents\AppData\Local\Microsoft\Windows\Temporary%20Internet%20Files\AppData\Local\Temp\1\SNAGHTML2f83abe1.PNG" TargetMode="External"/><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hyperlink" Target="http://www.w3.org/TR/xslt" TargetMode="External"/><Relationship Id="rId129" Type="http://schemas.openxmlformats.org/officeDocument/2006/relationships/image" Target="media/image97.png"/><Relationship Id="rId137" Type="http://schemas.openxmlformats.org/officeDocument/2006/relationships/image" Target="media/image103.png"/><Relationship Id="rId20" Type="http://schemas.openxmlformats.org/officeDocument/2006/relationships/hyperlink" Target="https://www.ncbi.nlm.nih.gov/osiris/download/" TargetMode="External"/><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hyperlink" Target="https://github.com/ncbi/osiris" TargetMode="External"/><Relationship Id="rId140" Type="http://schemas.openxmlformats.org/officeDocument/2006/relationships/image" Target="media/image106.png"/><Relationship Id="rId145" Type="http://schemas.openxmlformats.org/officeDocument/2006/relationships/image" Target="media/image111.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file:///C:\Users\goorrob\Documents\AppData\Local\Microsoft\Windows\AppData\Local\Temp\1\SNAGHTML2b2c765a.PNG" TargetMode="External"/><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hyperlink" Target="mailto:forensics@ncbi.nlm.nih.gov?subject=New%20kit%20in%20Osiris" TargetMode="External"/><Relationship Id="rId127" Type="http://schemas.openxmlformats.org/officeDocument/2006/relationships/hyperlink" Target="http://exslt.org/" TargetMode="Externa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hyperlink" Target="mailto:forensics@ncbi.nlm.nih.gov?subject=Lab%20Settings,%20Other%20Thresholds" TargetMode="External"/><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mailto:forensics@ncbi.nlm.nih.gov?subject=Lab%20Settings,%20Other%20Thresholds" TargetMode="External"/><Relationship Id="rId130" Type="http://schemas.openxmlformats.org/officeDocument/2006/relationships/image" Target="media/image98.png"/><Relationship Id="rId135" Type="http://schemas.openxmlformats.org/officeDocument/2006/relationships/image" Target="media/image101.png"/><Relationship Id="rId143" Type="http://schemas.openxmlformats.org/officeDocument/2006/relationships/image" Target="media/image109.png"/><Relationship Id="rId148" Type="http://schemas.microsoft.com/office/2011/relationships/people" Target="peop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20.png"/><Relationship Id="rId109" Type="http://schemas.openxmlformats.org/officeDocument/2006/relationships/image" Target="media/image86.png"/><Relationship Id="rId34" Type="http://schemas.openxmlformats.org/officeDocument/2006/relationships/hyperlink" Target="mailto:forensics@ncbi.nlm.nih.gov?subject=OSIRIS%20Permissions%20Request"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5.png"/><Relationship Id="rId125" Type="http://schemas.openxmlformats.org/officeDocument/2006/relationships/hyperlink" Target="http://xmlsoft.org/XSLT/" TargetMode="External"/><Relationship Id="rId141" Type="http://schemas.openxmlformats.org/officeDocument/2006/relationships/image" Target="media/image107.png"/><Relationship Id="rId146" Type="http://schemas.openxmlformats.org/officeDocument/2006/relationships/hyperlink" Target="mailto:forensics@ncbi.nlm.nih.gov" TargetMode="External"/><Relationship Id="rId7" Type="http://schemas.openxmlformats.org/officeDocument/2006/relationships/numbering" Target="numbering.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hyperlink" Target="mailto:forensics@ncbi.nlm.nih.gov"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99.png"/><Relationship Id="rId136" Type="http://schemas.openxmlformats.org/officeDocument/2006/relationships/image" Target="media/image102.png"/><Relationship Id="rId61" Type="http://schemas.openxmlformats.org/officeDocument/2006/relationships/image" Target="file:///C:\Users\goorrob\Documents\AppData\Local\Microsoft\Windows\Temporary%20Internet%20Files\AppData\Local\Temp\1\SNAGHTML2f8aa0ca.PNG" TargetMode="External"/><Relationship Id="rId82" Type="http://schemas.openxmlformats.org/officeDocument/2006/relationships/image" Target="media/image59.png"/><Relationship Id="rId19" Type="http://schemas.openxmlformats.org/officeDocument/2006/relationships/hyperlink" Target="http://www.ncbi.nlm.nih.gov/projects/SNP/osiris" TargetMode="External"/><Relationship Id="rId14" Type="http://schemas.openxmlformats.org/officeDocument/2006/relationships/image" Target="media/image2.png"/><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hyperlink" Target="http://www.gnome.org/" TargetMode="External"/><Relationship Id="rId147" Type="http://schemas.openxmlformats.org/officeDocument/2006/relationships/fontTable" Target="fontTable.xml"/><Relationship Id="rId8" Type="http://schemas.openxmlformats.org/officeDocument/2006/relationships/styles" Target="styles.xml"/><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mailto:forensics@ncbi.nlm.nih.gov?subject=OSIRIS%20Permissions%20Request" TargetMode="External"/><Relationship Id="rId142" Type="http://schemas.openxmlformats.org/officeDocument/2006/relationships/image" Target="media/image108.png"/></Relationships>
</file>

<file path=word/_rels/footnotes.xml.rels><?xml version="1.0" encoding="UTF-8" standalone="yes"?>
<Relationships xmlns="http://schemas.openxmlformats.org/package/2006/relationships"><Relationship Id="rId2" Type="http://schemas.openxmlformats.org/officeDocument/2006/relationships/hyperlink" Target="https://www.fsigenetics.com/article/S1872-4973(18)30199-6/fulltext" TargetMode="External"/><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_dlc_DocId xmlns="bebfb516-47c3-42bf-8695-c627e02fd07c">RP5EP2USD5DN-1041-188</_dlc_DocId>
    <_dlc_DocIdUrl xmlns="bebfb516-47c3-42bf-8695-c627e02fd07c">
      <Url>https://sp.ncbi.nlm.nih.gov/IEB/RCS/Forensics/_layouts/15/DocIdRedir.aspx?ID=RP5EP2USD5DN-1041-188</Url>
      <Description>RP5EP2USD5DN-1041-188</Description>
    </_dlc_DocIdUrl>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2.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3.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DEF43AC-E788-43FE-9048-040426DA3F61}">
  <ds:schemaRefs>
    <ds:schemaRef ds:uri="http://schemas.microsoft.com/office/2006/metadata/properties"/>
    <ds:schemaRef ds:uri="bebfb516-47c3-42bf-8695-c627e02fd07c"/>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www.w3.org/XML/1998/namespace"/>
    <ds:schemaRef ds:uri="http://purl.org/dc/dcmitype/"/>
  </ds:schemaRefs>
</ds:datastoreItem>
</file>

<file path=customXml/itemProps5.xml><?xml version="1.0" encoding="utf-8"?>
<ds:datastoreItem xmlns:ds="http://schemas.openxmlformats.org/officeDocument/2006/customXml" ds:itemID="{DFC06D03-51D0-45FE-9814-B6AA75092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131</Pages>
  <Words>55780</Words>
  <Characters>301989</Characters>
  <Application>Microsoft Office Word</Application>
  <DocSecurity>0</DocSecurity>
  <Lines>2516</Lines>
  <Paragraphs>714</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357055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Riley, George (NIH/NLM/NCBI) [E]</dc:creator>
  <cp:keywords/>
  <dc:description/>
  <cp:lastModifiedBy>Riley, George (NIH/NLM/NCBI) [E]</cp:lastModifiedBy>
  <cp:revision>2</cp:revision>
  <cp:lastPrinted>2020-02-11T04:49:00Z</cp:lastPrinted>
  <dcterms:created xsi:type="dcterms:W3CDTF">2020-02-11T04:54:00Z</dcterms:created>
  <dcterms:modified xsi:type="dcterms:W3CDTF">2020-02-11T04:54:00Z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9ee8f3bb-6418-48db-82dc-75d381b79ba1</vt:lpwstr>
  </property>
</Properties>
</file>